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1CFF7"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Century Schoolbook" w:hAnsi="Century Schoolbook"/>
          <w:color w:val="000000" w:themeColor="text1"/>
        </w:rPr>
      </w:pPr>
      <w:bookmarkStart w:id="0" w:name="_Hlk126769608"/>
      <w:bookmarkEnd w:id="0"/>
      <w:r w:rsidRPr="00C70E8A">
        <w:rPr>
          <w:rFonts w:ascii="Century Schoolbook" w:hAnsi="Century Schoolbook"/>
          <w:b/>
          <w:color w:val="000000" w:themeColor="text1"/>
        </w:rPr>
        <w:t>Annual Progress Report / Final Report</w:t>
      </w:r>
    </w:p>
    <w:p w14:paraId="5E704042"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p>
    <w:p w14:paraId="175232F0" w14:textId="5EA3A94B"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r w:rsidRPr="00C70E8A">
        <w:rPr>
          <w:rFonts w:ascii="Century Schoolbook" w:hAnsi="Century Schoolbook"/>
          <w:b/>
          <w:color w:val="000000" w:themeColor="text1"/>
          <w:u w:val="single"/>
        </w:rPr>
        <w:t>Title</w:t>
      </w:r>
      <w:r w:rsidR="007B45AE" w:rsidRPr="00C70E8A">
        <w:rPr>
          <w:rFonts w:ascii="Times" w:hAnsi="Times" w:cs="Times"/>
          <w:color w:val="000000" w:themeColor="text1"/>
          <w:u w:val="single"/>
        </w:rPr>
        <w:t>:</w:t>
      </w:r>
      <w:r w:rsidR="007B45AE" w:rsidRPr="00C70E8A">
        <w:rPr>
          <w:rFonts w:ascii="Times" w:hAnsi="Times" w:cs="Times"/>
          <w:color w:val="000000" w:themeColor="text1"/>
        </w:rPr>
        <w:t xml:space="preserve"> </w:t>
      </w:r>
      <w:r w:rsidR="007B45AE" w:rsidRPr="00C70E8A">
        <w:rPr>
          <w:rFonts w:ascii="Times" w:hAnsi="Times" w:cs="Times"/>
          <w:bCs/>
          <w:color w:val="000000" w:themeColor="text1"/>
        </w:rPr>
        <w:t>Comparison of potato yields, soil health, and microbiome in virgin, non-virgin, and native soils</w:t>
      </w:r>
    </w:p>
    <w:p w14:paraId="045A0225" w14:textId="6616B45A" w:rsidR="00F9471F" w:rsidRPr="00C70E8A" w:rsidRDefault="008514E5" w:rsidP="00F9471F">
      <w:pPr>
        <w:rPr>
          <w:rFonts w:ascii="Century Schoolbook" w:hAnsi="Century Schoolbook"/>
          <w:color w:val="000000" w:themeColor="text1"/>
        </w:rPr>
      </w:pPr>
      <w:r w:rsidRPr="00C70E8A">
        <w:rPr>
          <w:rFonts w:ascii="Century Schoolbook" w:hAnsi="Century Schoolbook"/>
          <w:b/>
          <w:color w:val="000000" w:themeColor="text1"/>
          <w:u w:val="single"/>
        </w:rPr>
        <w:t>Personnel:</w:t>
      </w:r>
      <w:r w:rsidRPr="00C70E8A">
        <w:rPr>
          <w:rFonts w:ascii="Century Schoolbook" w:hAnsi="Century Schoolbook"/>
          <w:color w:val="000000" w:themeColor="text1"/>
        </w:rPr>
        <w:t xml:space="preserve"> </w:t>
      </w:r>
    </w:p>
    <w:p w14:paraId="6DD0F82F" w14:textId="77777777" w:rsidR="007B45AE" w:rsidRPr="00C70E8A" w:rsidRDefault="007B45AE" w:rsidP="00F9471F">
      <w:pPr>
        <w:rPr>
          <w:bCs/>
          <w:color w:val="000000" w:themeColor="text1"/>
          <w:szCs w:val="24"/>
        </w:rPr>
      </w:pPr>
    </w:p>
    <w:tbl>
      <w:tblPr>
        <w:tblStyle w:val="TableGrid"/>
        <w:tblW w:w="10438" w:type="dxa"/>
        <w:tblInd w:w="-5" w:type="dxa"/>
        <w:tblLook w:val="04A0" w:firstRow="1" w:lastRow="0" w:firstColumn="1" w:lastColumn="0" w:noHBand="0" w:noVBand="1"/>
      </w:tblPr>
      <w:tblGrid>
        <w:gridCol w:w="2430"/>
        <w:gridCol w:w="3060"/>
        <w:gridCol w:w="1710"/>
        <w:gridCol w:w="3238"/>
      </w:tblGrid>
      <w:tr w:rsidR="00C70E8A" w:rsidRPr="00C70E8A" w14:paraId="6363FDE0" w14:textId="77777777" w:rsidTr="00390FF5">
        <w:trPr>
          <w:trHeight w:val="426"/>
        </w:trPr>
        <w:tc>
          <w:tcPr>
            <w:tcW w:w="2430" w:type="dxa"/>
          </w:tcPr>
          <w:p w14:paraId="70A3165C" w14:textId="77777777" w:rsidR="007B45AE" w:rsidRPr="00C70E8A" w:rsidRDefault="007B45AE" w:rsidP="00390FF5">
            <w:pPr>
              <w:jc w:val="center"/>
              <w:rPr>
                <w:rFonts w:ascii="Times" w:hAnsi="Times" w:cs="Times"/>
                <w:b/>
                <w:bCs/>
                <w:color w:val="000000" w:themeColor="text1"/>
              </w:rPr>
            </w:pPr>
          </w:p>
          <w:p w14:paraId="3B9DA874"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Name</w:t>
            </w:r>
          </w:p>
        </w:tc>
        <w:tc>
          <w:tcPr>
            <w:tcW w:w="3060" w:type="dxa"/>
          </w:tcPr>
          <w:p w14:paraId="2A544CAC" w14:textId="77777777" w:rsidR="007B45AE" w:rsidRPr="00C70E8A" w:rsidRDefault="007B45AE" w:rsidP="00390FF5">
            <w:pPr>
              <w:jc w:val="center"/>
              <w:rPr>
                <w:rFonts w:ascii="Times" w:hAnsi="Times" w:cs="Times"/>
                <w:b/>
                <w:bCs/>
                <w:color w:val="000000" w:themeColor="text1"/>
              </w:rPr>
            </w:pPr>
          </w:p>
          <w:p w14:paraId="7F0E36DA"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Address</w:t>
            </w:r>
          </w:p>
        </w:tc>
        <w:tc>
          <w:tcPr>
            <w:tcW w:w="1710" w:type="dxa"/>
          </w:tcPr>
          <w:p w14:paraId="5F5B3743" w14:textId="77777777" w:rsidR="007B45AE" w:rsidRPr="00C70E8A" w:rsidRDefault="007B45AE" w:rsidP="00390FF5">
            <w:pPr>
              <w:jc w:val="center"/>
              <w:rPr>
                <w:rFonts w:ascii="Times" w:hAnsi="Times" w:cs="Times"/>
                <w:b/>
                <w:bCs/>
                <w:color w:val="000000" w:themeColor="text1"/>
              </w:rPr>
            </w:pPr>
          </w:p>
          <w:p w14:paraId="4963FF19"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Phone number</w:t>
            </w:r>
          </w:p>
        </w:tc>
        <w:tc>
          <w:tcPr>
            <w:tcW w:w="3238" w:type="dxa"/>
          </w:tcPr>
          <w:p w14:paraId="1C3E424B" w14:textId="77777777" w:rsidR="007B45AE" w:rsidRPr="00C70E8A" w:rsidRDefault="007B45AE" w:rsidP="00390FF5">
            <w:pPr>
              <w:jc w:val="center"/>
              <w:rPr>
                <w:rFonts w:ascii="Times" w:hAnsi="Times" w:cs="Times"/>
                <w:b/>
                <w:bCs/>
                <w:color w:val="000000" w:themeColor="text1"/>
              </w:rPr>
            </w:pPr>
          </w:p>
          <w:p w14:paraId="1B81F36B"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Email address</w:t>
            </w:r>
          </w:p>
        </w:tc>
      </w:tr>
      <w:tr w:rsidR="00C70E8A" w:rsidRPr="00C70E8A" w14:paraId="0DBD649E" w14:textId="77777777" w:rsidTr="00390FF5">
        <w:trPr>
          <w:trHeight w:val="212"/>
        </w:trPr>
        <w:tc>
          <w:tcPr>
            <w:tcW w:w="2430" w:type="dxa"/>
          </w:tcPr>
          <w:p w14:paraId="0E0F6873"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Timothy Paulitz</w:t>
            </w:r>
          </w:p>
        </w:tc>
        <w:tc>
          <w:tcPr>
            <w:tcW w:w="3060" w:type="dxa"/>
          </w:tcPr>
          <w:p w14:paraId="0026B0BD"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USDA-ARS</w:t>
            </w:r>
          </w:p>
        </w:tc>
        <w:tc>
          <w:tcPr>
            <w:tcW w:w="1710" w:type="dxa"/>
          </w:tcPr>
          <w:p w14:paraId="6756F589"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509-335-7077</w:t>
            </w:r>
          </w:p>
        </w:tc>
        <w:tc>
          <w:tcPr>
            <w:tcW w:w="3238" w:type="dxa"/>
          </w:tcPr>
          <w:p w14:paraId="0E166F6D" w14:textId="77777777" w:rsidR="007B45AE" w:rsidRPr="00C70E8A" w:rsidRDefault="007762B5" w:rsidP="00390FF5">
            <w:pPr>
              <w:rPr>
                <w:rFonts w:ascii="Times" w:hAnsi="Times" w:cs="Times"/>
                <w:color w:val="000000" w:themeColor="text1"/>
              </w:rPr>
            </w:pPr>
            <w:hyperlink r:id="rId9" w:tgtFrame="_blank" w:history="1">
              <w:r w:rsidR="007B45AE" w:rsidRPr="00C70E8A">
                <w:rPr>
                  <w:rStyle w:val="Hyperlink"/>
                  <w:rFonts w:ascii="Times" w:hAnsi="Times" w:cs="Times"/>
                  <w:color w:val="000000" w:themeColor="text1"/>
                </w:rPr>
                <w:t>paulitz@wsu.edu</w:t>
              </w:r>
            </w:hyperlink>
          </w:p>
        </w:tc>
      </w:tr>
      <w:tr w:rsidR="00C70E8A" w:rsidRPr="00C70E8A" w14:paraId="4ABBF1EE" w14:textId="77777777" w:rsidTr="00390FF5">
        <w:trPr>
          <w:trHeight w:val="219"/>
        </w:trPr>
        <w:tc>
          <w:tcPr>
            <w:tcW w:w="2430" w:type="dxa"/>
          </w:tcPr>
          <w:p w14:paraId="35C9C7D5"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Deirdre Griffin LaHue</w:t>
            </w:r>
          </w:p>
        </w:tc>
        <w:tc>
          <w:tcPr>
            <w:tcW w:w="3060" w:type="dxa"/>
          </w:tcPr>
          <w:p w14:paraId="19040655"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Washington State University</w:t>
            </w:r>
          </w:p>
        </w:tc>
        <w:tc>
          <w:tcPr>
            <w:tcW w:w="1710" w:type="dxa"/>
          </w:tcPr>
          <w:p w14:paraId="4A73971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360-848-6127</w:t>
            </w:r>
          </w:p>
        </w:tc>
        <w:tc>
          <w:tcPr>
            <w:tcW w:w="3238" w:type="dxa"/>
          </w:tcPr>
          <w:p w14:paraId="4F780746" w14:textId="77777777" w:rsidR="007B45AE" w:rsidRPr="00C70E8A" w:rsidRDefault="007762B5" w:rsidP="00390FF5">
            <w:pPr>
              <w:rPr>
                <w:rFonts w:ascii="Times" w:hAnsi="Times" w:cs="Times"/>
                <w:color w:val="000000" w:themeColor="text1"/>
              </w:rPr>
            </w:pPr>
            <w:hyperlink r:id="rId10" w:history="1">
              <w:r w:rsidR="007B45AE" w:rsidRPr="00C70E8A">
                <w:rPr>
                  <w:rStyle w:val="Hyperlink"/>
                  <w:rFonts w:ascii="Times" w:hAnsi="Times" w:cs="Times"/>
                  <w:color w:val="000000" w:themeColor="text1"/>
                </w:rPr>
                <w:t>d.griffin@wsu.edu</w:t>
              </w:r>
            </w:hyperlink>
          </w:p>
        </w:tc>
      </w:tr>
      <w:tr w:rsidR="00C70E8A" w:rsidRPr="00C70E8A" w14:paraId="72DC9A33" w14:textId="77777777" w:rsidTr="00390FF5">
        <w:trPr>
          <w:trHeight w:val="212"/>
        </w:trPr>
        <w:tc>
          <w:tcPr>
            <w:tcW w:w="2430" w:type="dxa"/>
          </w:tcPr>
          <w:p w14:paraId="273D07B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Cynthia Gleason</w:t>
            </w:r>
          </w:p>
        </w:tc>
        <w:tc>
          <w:tcPr>
            <w:tcW w:w="3060" w:type="dxa"/>
          </w:tcPr>
          <w:p w14:paraId="6B5D9932"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Washington State University</w:t>
            </w:r>
          </w:p>
        </w:tc>
        <w:tc>
          <w:tcPr>
            <w:tcW w:w="1710" w:type="dxa"/>
          </w:tcPr>
          <w:p w14:paraId="00CB0955"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509-335-3742</w:t>
            </w:r>
          </w:p>
        </w:tc>
        <w:tc>
          <w:tcPr>
            <w:tcW w:w="3238" w:type="dxa"/>
          </w:tcPr>
          <w:p w14:paraId="0831A03B" w14:textId="77777777" w:rsidR="007B45AE" w:rsidRPr="00C70E8A" w:rsidRDefault="007762B5" w:rsidP="00390FF5">
            <w:pPr>
              <w:rPr>
                <w:rFonts w:ascii="Times" w:hAnsi="Times" w:cs="Times"/>
                <w:color w:val="000000" w:themeColor="text1"/>
              </w:rPr>
            </w:pPr>
            <w:hyperlink r:id="rId11" w:history="1">
              <w:r w:rsidR="007B45AE" w:rsidRPr="00C70E8A">
                <w:rPr>
                  <w:rStyle w:val="Hyperlink"/>
                  <w:rFonts w:ascii="Times" w:hAnsi="Times" w:cs="Times"/>
                  <w:color w:val="000000" w:themeColor="text1"/>
                </w:rPr>
                <w:t>cynthia.gleason@wsu.edu</w:t>
              </w:r>
            </w:hyperlink>
          </w:p>
        </w:tc>
      </w:tr>
      <w:tr w:rsidR="00C70E8A" w:rsidRPr="00C70E8A" w14:paraId="41DC5DC3" w14:textId="77777777" w:rsidTr="00390FF5">
        <w:trPr>
          <w:trHeight w:val="212"/>
        </w:trPr>
        <w:tc>
          <w:tcPr>
            <w:tcW w:w="2430" w:type="dxa"/>
          </w:tcPr>
          <w:p w14:paraId="141486A9"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Kenneth Frost</w:t>
            </w:r>
          </w:p>
        </w:tc>
        <w:tc>
          <w:tcPr>
            <w:tcW w:w="3060" w:type="dxa"/>
          </w:tcPr>
          <w:p w14:paraId="727EC175"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Oregon State University</w:t>
            </w:r>
          </w:p>
        </w:tc>
        <w:tc>
          <w:tcPr>
            <w:tcW w:w="1710" w:type="dxa"/>
          </w:tcPr>
          <w:p w14:paraId="03D08AF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608-556-9637</w:t>
            </w:r>
          </w:p>
        </w:tc>
        <w:tc>
          <w:tcPr>
            <w:tcW w:w="3238" w:type="dxa"/>
          </w:tcPr>
          <w:p w14:paraId="726FB0BE" w14:textId="77777777" w:rsidR="007B45AE" w:rsidRPr="00C70E8A" w:rsidRDefault="007762B5" w:rsidP="00390FF5">
            <w:pPr>
              <w:rPr>
                <w:rFonts w:ascii="Times" w:hAnsi="Times" w:cs="Times"/>
                <w:color w:val="000000" w:themeColor="text1"/>
              </w:rPr>
            </w:pPr>
            <w:hyperlink r:id="rId12" w:history="1">
              <w:r w:rsidR="007B45AE" w:rsidRPr="00C70E8A">
                <w:rPr>
                  <w:rStyle w:val="Hyperlink"/>
                  <w:rFonts w:ascii="Times" w:hAnsi="Times" w:cs="Times"/>
                  <w:color w:val="000000" w:themeColor="text1"/>
                </w:rPr>
                <w:t>kenneth.frost@oregonstate.edu</w:t>
              </w:r>
            </w:hyperlink>
          </w:p>
        </w:tc>
      </w:tr>
    </w:tbl>
    <w:p w14:paraId="7C452DB6" w14:textId="77777777" w:rsidR="007B45AE" w:rsidRPr="00C70E8A" w:rsidRDefault="007B45AE" w:rsidP="00F9471F">
      <w:pPr>
        <w:rPr>
          <w:color w:val="000000" w:themeColor="text1"/>
          <w:szCs w:val="24"/>
        </w:rPr>
      </w:pPr>
    </w:p>
    <w:p w14:paraId="02F61EC0"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3706643F" w14:textId="1011D091"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Reporting Period:</w:t>
      </w:r>
      <w:r w:rsidR="00DE7B81" w:rsidRPr="00C70E8A">
        <w:rPr>
          <w:rFonts w:ascii="Century Schoolbook" w:hAnsi="Century Schoolbook"/>
          <w:b/>
          <w:color w:val="000000" w:themeColor="text1"/>
        </w:rPr>
        <w:t xml:space="preserve"> </w:t>
      </w:r>
      <w:r w:rsidR="00DE7B81" w:rsidRPr="00C70E8A">
        <w:rPr>
          <w:rFonts w:ascii="Times" w:hAnsi="Times" w:cstheme="minorHAnsi"/>
          <w:bCs/>
          <w:color w:val="000000" w:themeColor="text1"/>
          <w:szCs w:val="24"/>
        </w:rPr>
        <w:t>Year Initiated: 2021; Terminating Year: 202</w:t>
      </w:r>
      <w:r w:rsidR="007B45AE" w:rsidRPr="00C70E8A">
        <w:rPr>
          <w:rFonts w:ascii="Times" w:hAnsi="Times" w:cstheme="minorHAnsi"/>
          <w:bCs/>
          <w:color w:val="000000" w:themeColor="text1"/>
          <w:szCs w:val="24"/>
        </w:rPr>
        <w:t>3</w:t>
      </w:r>
      <w:r w:rsidR="00DE7B81" w:rsidRPr="00C70E8A">
        <w:rPr>
          <w:rFonts w:ascii="Times" w:hAnsi="Times" w:cstheme="minorHAnsi"/>
          <w:bCs/>
          <w:color w:val="000000" w:themeColor="text1"/>
          <w:szCs w:val="24"/>
        </w:rPr>
        <w:t>.</w:t>
      </w:r>
    </w:p>
    <w:p w14:paraId="48D6F117"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p>
    <w:p w14:paraId="78EBDD9D" w14:textId="610799AE"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Summary of accomplishments &amp; progress toward long-term goals:</w:t>
      </w:r>
      <w:r w:rsidR="009D5BC7" w:rsidRPr="00C70E8A">
        <w:rPr>
          <w:rFonts w:ascii="Century Schoolbook" w:hAnsi="Century Schoolbook"/>
          <w:b/>
          <w:color w:val="000000" w:themeColor="text1"/>
        </w:rPr>
        <w:t xml:space="preserve"> </w:t>
      </w:r>
    </w:p>
    <w:p w14:paraId="63415DC0" w14:textId="404C2D85" w:rsidR="00A026F2" w:rsidRPr="00C70E8A" w:rsidRDefault="00A026F2"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51916C46" w14:textId="0DBA1316" w:rsidR="00AA06EB" w:rsidRPr="00C70E8A" w:rsidRDefault="00AA06EB" w:rsidP="003063B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shd w:val="clear" w:color="auto" w:fill="FFFFFF"/>
        </w:rPr>
      </w:pPr>
      <w:r w:rsidRPr="00C70E8A">
        <w:rPr>
          <w:color w:val="000000" w:themeColor="text1"/>
        </w:rPr>
        <w:t xml:space="preserve">The goal of this project </w:t>
      </w:r>
      <w:r w:rsidR="003F4216" w:rsidRPr="00C70E8A">
        <w:rPr>
          <w:color w:val="000000" w:themeColor="text1"/>
        </w:rPr>
        <w:t>is</w:t>
      </w:r>
      <w:r w:rsidRPr="00C70E8A">
        <w:rPr>
          <w:color w:val="000000" w:themeColor="text1"/>
        </w:rPr>
        <w:t xml:space="preserve"> to identify the soil physical, chemical, and biological properties </w:t>
      </w:r>
      <w:r w:rsidR="00AC4180" w:rsidRPr="00C70E8A">
        <w:rPr>
          <w:color w:val="000000" w:themeColor="text1"/>
        </w:rPr>
        <w:t xml:space="preserve">associated with </w:t>
      </w:r>
      <w:commentRangeStart w:id="1"/>
      <w:r w:rsidRPr="00C70E8A">
        <w:rPr>
          <w:color w:val="000000" w:themeColor="text1"/>
        </w:rPr>
        <w:t>virgin</w:t>
      </w:r>
      <w:ins w:id="2" w:author="Griffin LaHue, Deirdre" w:date="2023-02-12T21:37:00Z">
        <w:r w:rsidR="002F1C77">
          <w:rPr>
            <w:color w:val="000000" w:themeColor="text1"/>
          </w:rPr>
          <w:t xml:space="preserve"> potato fields (those being planted in potatoes for the first time)</w:t>
        </w:r>
      </w:ins>
      <w:r w:rsidR="00AC4180" w:rsidRPr="00C70E8A">
        <w:rPr>
          <w:color w:val="000000" w:themeColor="text1"/>
        </w:rPr>
        <w:t>, non-virgin</w:t>
      </w:r>
      <w:ins w:id="3" w:author="Griffin LaHue, Deirdre" w:date="2023-02-12T21:37:00Z">
        <w:r w:rsidR="002F1C77">
          <w:rPr>
            <w:color w:val="000000" w:themeColor="text1"/>
          </w:rPr>
          <w:t xml:space="preserve"> potato fields,</w:t>
        </w:r>
      </w:ins>
      <w:r w:rsidR="00AC4180" w:rsidRPr="00C70E8A">
        <w:rPr>
          <w:color w:val="000000" w:themeColor="text1"/>
        </w:rPr>
        <w:t xml:space="preserve"> and native</w:t>
      </w:r>
      <w:ins w:id="4" w:author="Griffin LaHue, Deirdre" w:date="2023-02-12T21:37:00Z">
        <w:r w:rsidR="002F1C77">
          <w:rPr>
            <w:color w:val="000000" w:themeColor="text1"/>
          </w:rPr>
          <w:t xml:space="preserve"> (non-cultivated)</w:t>
        </w:r>
      </w:ins>
      <w:r w:rsidR="00AC4180" w:rsidRPr="00C70E8A">
        <w:rPr>
          <w:color w:val="000000" w:themeColor="text1"/>
        </w:rPr>
        <w:t xml:space="preserve"> </w:t>
      </w:r>
      <w:commentRangeEnd w:id="1"/>
      <w:r w:rsidR="002F1C77">
        <w:rPr>
          <w:rStyle w:val="CommentReference"/>
        </w:rPr>
        <w:commentReference w:id="1"/>
      </w:r>
      <w:r w:rsidR="00AC4180" w:rsidRPr="00C70E8A">
        <w:rPr>
          <w:color w:val="000000" w:themeColor="text1"/>
        </w:rPr>
        <w:t>soils</w:t>
      </w:r>
      <w:r w:rsidRPr="00C70E8A">
        <w:rPr>
          <w:color w:val="000000" w:themeColor="text1"/>
        </w:rPr>
        <w:t xml:space="preserve">. To accomplish this goal, we </w:t>
      </w:r>
      <w:r w:rsidR="003F4216" w:rsidRPr="00C70E8A">
        <w:rPr>
          <w:color w:val="000000" w:themeColor="text1"/>
        </w:rPr>
        <w:t xml:space="preserve">first </w:t>
      </w:r>
      <w:r w:rsidRPr="00C70E8A">
        <w:rPr>
          <w:color w:val="000000" w:themeColor="text1"/>
        </w:rPr>
        <w:t>collected soil samples from virgin</w:t>
      </w:r>
      <w:r w:rsidR="00AC4180" w:rsidRPr="00C70E8A">
        <w:rPr>
          <w:color w:val="000000" w:themeColor="text1"/>
        </w:rPr>
        <w:t xml:space="preserve">, </w:t>
      </w:r>
      <w:r w:rsidRPr="00C70E8A">
        <w:rPr>
          <w:color w:val="000000" w:themeColor="text1"/>
        </w:rPr>
        <w:t xml:space="preserve">non-virgin </w:t>
      </w:r>
      <w:r w:rsidR="00AC4180" w:rsidRPr="00C70E8A">
        <w:rPr>
          <w:color w:val="000000" w:themeColor="text1"/>
        </w:rPr>
        <w:t xml:space="preserve">and native </w:t>
      </w:r>
      <w:r w:rsidRPr="00C70E8A">
        <w:rPr>
          <w:color w:val="000000" w:themeColor="text1"/>
        </w:rPr>
        <w:t xml:space="preserve">fields </w:t>
      </w:r>
      <w:r w:rsidR="003F4216" w:rsidRPr="00C70E8A">
        <w:rPr>
          <w:color w:val="000000" w:themeColor="text1"/>
        </w:rPr>
        <w:t>within</w:t>
      </w:r>
      <w:r w:rsidRPr="00C70E8A">
        <w:rPr>
          <w:color w:val="000000" w:themeColor="text1"/>
        </w:rPr>
        <w:t xml:space="preserve"> </w:t>
      </w:r>
      <w:r w:rsidR="003F4216" w:rsidRPr="00C70E8A">
        <w:rPr>
          <w:color w:val="000000" w:themeColor="text1"/>
        </w:rPr>
        <w:t xml:space="preserve">the </w:t>
      </w:r>
      <w:r w:rsidRPr="00C70E8A">
        <w:rPr>
          <w:color w:val="000000" w:themeColor="text1"/>
        </w:rPr>
        <w:t>Columbia Basin and Skagit Valley</w:t>
      </w:r>
      <w:r w:rsidR="000C5038" w:rsidRPr="00C70E8A">
        <w:rPr>
          <w:color w:val="000000" w:themeColor="text1"/>
        </w:rPr>
        <w:t xml:space="preserve"> in 2021 and 2022</w:t>
      </w:r>
      <w:r w:rsidR="003F4216" w:rsidRPr="00C70E8A">
        <w:rPr>
          <w:color w:val="000000" w:themeColor="text1"/>
        </w:rPr>
        <w:t>.</w:t>
      </w:r>
      <w:r w:rsidRPr="00C70E8A">
        <w:rPr>
          <w:color w:val="000000" w:themeColor="text1"/>
        </w:rPr>
        <w:t xml:space="preserve"> </w:t>
      </w:r>
      <w:r w:rsidR="003F4216" w:rsidRPr="00C70E8A">
        <w:rPr>
          <w:color w:val="000000" w:themeColor="text1"/>
        </w:rPr>
        <w:t>Next</w:t>
      </w:r>
      <w:r w:rsidR="00F823A5" w:rsidRPr="00C70E8A">
        <w:rPr>
          <w:color w:val="000000" w:themeColor="text1"/>
        </w:rPr>
        <w:t>,</w:t>
      </w:r>
      <w:r w:rsidR="003F4216" w:rsidRPr="00C70E8A">
        <w:rPr>
          <w:color w:val="000000" w:themeColor="text1"/>
        </w:rPr>
        <w:t xml:space="preserve"> we characterized the soils and estimated the impact of each soil type on potato performance with</w:t>
      </w:r>
      <w:r w:rsidRPr="00C70E8A">
        <w:rPr>
          <w:color w:val="000000" w:themeColor="text1"/>
        </w:rPr>
        <w:t xml:space="preserve"> microplot </w:t>
      </w:r>
      <w:r w:rsidR="003F4216" w:rsidRPr="00C70E8A">
        <w:rPr>
          <w:color w:val="000000" w:themeColor="text1"/>
        </w:rPr>
        <w:t>experiments.</w:t>
      </w:r>
      <w:r w:rsidR="00790C2D" w:rsidRPr="00C70E8A">
        <w:rPr>
          <w:color w:val="000000" w:themeColor="text1"/>
        </w:rPr>
        <w:t xml:space="preserve"> </w:t>
      </w:r>
      <w:r w:rsidR="00156452" w:rsidRPr="00C70E8A">
        <w:rPr>
          <w:rStyle w:val="normaltextrun"/>
          <w:color w:val="000000" w:themeColor="text1"/>
          <w:shd w:val="clear" w:color="auto" w:fill="FFFFFF"/>
        </w:rPr>
        <w:t>The results of the nematode communities in the soil were obtained through two techniques: sequencing-based for the 2021 samples and morphological-based for the 2022 samples. The sequencing-based method revealed a minimum of 10 distinct taxa</w:t>
      </w:r>
      <w:del w:id="5" w:author="reviewer" w:date="2023-02-12T12:27:00Z">
        <w:r w:rsidR="00156452" w:rsidRPr="00C70E8A" w:rsidDel="00DB376F">
          <w:rPr>
            <w:rStyle w:val="normaltextrun"/>
            <w:color w:val="000000" w:themeColor="text1"/>
            <w:shd w:val="clear" w:color="auto" w:fill="FFFFFF"/>
          </w:rPr>
          <w:delText>s</w:delText>
        </w:r>
      </w:del>
      <w:r w:rsidR="00156452" w:rsidRPr="00C70E8A">
        <w:rPr>
          <w:rStyle w:val="normaltextrun"/>
          <w:color w:val="000000" w:themeColor="text1"/>
          <w:shd w:val="clear" w:color="auto" w:fill="FFFFFF"/>
        </w:rPr>
        <w:t xml:space="preserve"> in the 2021 samples, and up to 43 different nematode taxa</w:t>
      </w:r>
      <w:del w:id="6" w:author="Paulitz, Tim" w:date="2023-02-11T10:04:00Z">
        <w:r w:rsidR="00156452" w:rsidRPr="00C70E8A" w:rsidDel="00D144AC">
          <w:rPr>
            <w:rStyle w:val="normaltextrun"/>
            <w:color w:val="000000" w:themeColor="text1"/>
            <w:shd w:val="clear" w:color="auto" w:fill="FFFFFF"/>
          </w:rPr>
          <w:delText>s</w:delText>
        </w:r>
      </w:del>
      <w:r w:rsidR="00156452" w:rsidRPr="00C70E8A">
        <w:rPr>
          <w:rStyle w:val="normaltextrun"/>
          <w:color w:val="000000" w:themeColor="text1"/>
          <w:shd w:val="clear" w:color="auto" w:fill="FFFFFF"/>
        </w:rPr>
        <w:t xml:space="preserve"> in the 2022 samples.</w:t>
      </w:r>
      <w:r w:rsidR="00156452" w:rsidRPr="00C70E8A">
        <w:rPr>
          <w:rStyle w:val="eop"/>
          <w:color w:val="000000" w:themeColor="text1"/>
          <w:shd w:val="clear" w:color="auto" w:fill="FFFFFF"/>
        </w:rPr>
        <w:t> </w:t>
      </w:r>
      <w:r w:rsidR="001C5F54" w:rsidRPr="00C70E8A">
        <w:rPr>
          <w:rStyle w:val="normaltextrun"/>
          <w:color w:val="000000" w:themeColor="text1"/>
          <w:bdr w:val="none" w:sz="0" w:space="0" w:color="auto" w:frame="1"/>
        </w:rPr>
        <w:t>F</w:t>
      </w:r>
      <w:r w:rsidR="000C5038" w:rsidRPr="00C70E8A">
        <w:rPr>
          <w:rStyle w:val="normaltextrun"/>
          <w:color w:val="000000" w:themeColor="text1"/>
          <w:bdr w:val="none" w:sz="0" w:space="0" w:color="auto" w:frame="1"/>
        </w:rPr>
        <w:t>ree-living and non-parasitic</w:t>
      </w:r>
      <w:r w:rsidR="001C5F54" w:rsidRPr="00C70E8A">
        <w:rPr>
          <w:rStyle w:val="normaltextrun"/>
          <w:color w:val="000000" w:themeColor="text1"/>
          <w:bdr w:val="none" w:sz="0" w:space="0" w:color="auto" w:frame="1"/>
        </w:rPr>
        <w:t xml:space="preserve"> nematode genera and famil</w:t>
      </w:r>
      <w:r w:rsidR="00156452" w:rsidRPr="00C70E8A">
        <w:rPr>
          <w:rStyle w:val="normaltextrun"/>
          <w:color w:val="000000" w:themeColor="text1"/>
          <w:bdr w:val="none" w:sz="0" w:space="0" w:color="auto" w:frame="1"/>
        </w:rPr>
        <w:t>ies</w:t>
      </w:r>
      <w:r w:rsidR="001C5F54" w:rsidRPr="00C70E8A">
        <w:rPr>
          <w:rStyle w:val="normaltextrun"/>
          <w:color w:val="000000" w:themeColor="text1"/>
          <w:bdr w:val="none" w:sz="0" w:space="0" w:color="auto" w:frame="1"/>
        </w:rPr>
        <w:t xml:space="preserve"> were </w:t>
      </w:r>
      <w:r w:rsidR="000C5038" w:rsidRPr="00C70E8A">
        <w:rPr>
          <w:rStyle w:val="normaltextrun"/>
          <w:color w:val="000000" w:themeColor="text1"/>
          <w:bdr w:val="none" w:sz="0" w:space="0" w:color="auto" w:frame="1"/>
        </w:rPr>
        <w:t>most abundant in all soil types</w:t>
      </w:r>
      <w:r w:rsidR="001C5F54" w:rsidRPr="00C70E8A">
        <w:rPr>
          <w:rStyle w:val="normaltextrun"/>
          <w:color w:val="000000" w:themeColor="text1"/>
          <w:bdr w:val="none" w:sz="0" w:space="0" w:color="auto" w:frame="1"/>
        </w:rPr>
        <w:t xml:space="preserve"> for both years.</w:t>
      </w:r>
      <w:r w:rsidR="001C5F54" w:rsidRPr="00C70E8A">
        <w:rPr>
          <w:color w:val="000000" w:themeColor="text1"/>
          <w:shd w:val="clear" w:color="auto" w:fill="FFFFFF"/>
        </w:rPr>
        <w:t xml:space="preserve"> </w:t>
      </w:r>
      <w:commentRangeStart w:id="7"/>
      <w:r w:rsidR="00156452" w:rsidRPr="00C70E8A">
        <w:rPr>
          <w:rStyle w:val="normaltextrun"/>
          <w:color w:val="000000" w:themeColor="text1"/>
          <w:bdr w:val="none" w:sz="0" w:space="0" w:color="auto" w:frame="1"/>
        </w:rPr>
        <w:t xml:space="preserve">The nematode taxa's relative abundance, determined based on their feeding </w:t>
      </w:r>
      <w:del w:id="8" w:author="Frost, Kenneth" w:date="2023-02-12T19:04:00Z">
        <w:r w:rsidR="00156452" w:rsidRPr="00C70E8A" w:rsidDel="00F734F1">
          <w:rPr>
            <w:rStyle w:val="normaltextrun"/>
            <w:color w:val="000000" w:themeColor="text1"/>
            <w:bdr w:val="none" w:sz="0" w:space="0" w:color="auto" w:frame="1"/>
          </w:rPr>
          <w:delText>habits</w:delText>
        </w:r>
      </w:del>
      <w:ins w:id="9" w:author="Frost, Kenneth" w:date="2023-02-12T19:04:00Z">
        <w:r w:rsidR="00F734F1">
          <w:rPr>
            <w:rStyle w:val="normaltextrun"/>
            <w:color w:val="000000" w:themeColor="text1"/>
            <w:bdr w:val="none" w:sz="0" w:space="0" w:color="auto" w:frame="1"/>
          </w:rPr>
          <w:t>behavior</w:t>
        </w:r>
      </w:ins>
      <w:r w:rsidR="00156452" w:rsidRPr="00C70E8A">
        <w:rPr>
          <w:rStyle w:val="normaltextrun"/>
          <w:color w:val="000000" w:themeColor="text1"/>
          <w:bdr w:val="none" w:sz="0" w:space="0" w:color="auto" w:frame="1"/>
        </w:rPr>
        <w:t>, showed that agricultural soils were primarily dominated by bacterivores followed by fungivores, whereas native soils also showed relatively high abundance of herbivore</w:t>
      </w:r>
      <w:del w:id="10" w:author="Paulitz, Tim" w:date="2023-02-11T10:05:00Z">
        <w:r w:rsidR="00156452" w:rsidRPr="00C70E8A" w:rsidDel="00D144AC">
          <w:rPr>
            <w:rStyle w:val="normaltextrun"/>
            <w:color w:val="000000" w:themeColor="text1"/>
            <w:bdr w:val="none" w:sz="0" w:space="0" w:color="auto" w:frame="1"/>
          </w:rPr>
          <w:delText>s</w:delText>
        </w:r>
      </w:del>
      <w:r w:rsidR="00156452" w:rsidRPr="00C70E8A">
        <w:rPr>
          <w:rStyle w:val="normaltextrun"/>
          <w:color w:val="000000" w:themeColor="text1"/>
          <w:bdr w:val="none" w:sz="0" w:space="0" w:color="auto" w:frame="1"/>
        </w:rPr>
        <w:t xml:space="preserve"> nematodes.</w:t>
      </w:r>
      <w:commentRangeEnd w:id="7"/>
      <w:r w:rsidR="00F734F1">
        <w:rPr>
          <w:rStyle w:val="CommentReference"/>
        </w:rPr>
        <w:commentReference w:id="7"/>
      </w:r>
      <w:r w:rsidR="00653451" w:rsidRPr="00C70E8A">
        <w:rPr>
          <w:rStyle w:val="normaltextrun"/>
          <w:color w:val="000000" w:themeColor="text1"/>
          <w:bdr w:val="none" w:sz="0" w:space="0" w:color="auto" w:frame="1"/>
        </w:rPr>
        <w:t xml:space="preserve"> </w:t>
      </w:r>
      <w:del w:id="11" w:author="Frost, Kenneth" w:date="2023-02-12T19:15:00Z">
        <w:r w:rsidR="00653451" w:rsidRPr="00C70E8A" w:rsidDel="004267E3">
          <w:rPr>
            <w:rStyle w:val="normaltextrun"/>
            <w:color w:val="000000" w:themeColor="text1"/>
            <w:shd w:val="clear" w:color="auto" w:fill="FFFFFF"/>
          </w:rPr>
          <w:delText>The calculated diversity indices suggested that w</w:delText>
        </w:r>
      </w:del>
      <w:ins w:id="12" w:author="Frost, Kenneth" w:date="2023-02-12T19:15:00Z">
        <w:r w:rsidR="004267E3">
          <w:rPr>
            <w:rStyle w:val="normaltextrun"/>
            <w:color w:val="000000" w:themeColor="text1"/>
            <w:shd w:val="clear" w:color="auto" w:fill="FFFFFF"/>
          </w:rPr>
          <w:t>W</w:t>
        </w:r>
      </w:ins>
      <w:r w:rsidR="00653451" w:rsidRPr="00C70E8A">
        <w:rPr>
          <w:rStyle w:val="normaltextrun"/>
          <w:color w:val="000000" w:themeColor="text1"/>
          <w:shd w:val="clear" w:color="auto" w:fill="FFFFFF"/>
        </w:rPr>
        <w:t>hile the number of nematode taxa across all soil types was similar, the native soil</w:t>
      </w:r>
      <w:ins w:id="13" w:author="Frost, Kenneth" w:date="2023-02-12T19:15:00Z">
        <w:r w:rsidR="004267E3">
          <w:rPr>
            <w:rStyle w:val="normaltextrun"/>
            <w:color w:val="000000" w:themeColor="text1"/>
            <w:shd w:val="clear" w:color="auto" w:fill="FFFFFF"/>
          </w:rPr>
          <w:t>s</w:t>
        </w:r>
      </w:ins>
      <w:r w:rsidR="00653451" w:rsidRPr="00C70E8A">
        <w:rPr>
          <w:rStyle w:val="normaltextrun"/>
          <w:color w:val="000000" w:themeColor="text1"/>
          <w:shd w:val="clear" w:color="auto" w:fill="FFFFFF"/>
        </w:rPr>
        <w:t xml:space="preserve"> had </w:t>
      </w:r>
      <w:del w:id="14" w:author="Frost, Kenneth" w:date="2023-02-12T19:20:00Z">
        <w:r w:rsidR="00653451" w:rsidRPr="00C70E8A" w:rsidDel="004267E3">
          <w:rPr>
            <w:rStyle w:val="normaltextrun"/>
            <w:color w:val="000000" w:themeColor="text1"/>
            <w:shd w:val="clear" w:color="auto" w:fill="FFFFFF"/>
          </w:rPr>
          <w:delText xml:space="preserve">a </w:delText>
        </w:r>
      </w:del>
      <w:del w:id="15" w:author="Frost, Kenneth" w:date="2023-02-12T19:15:00Z">
        <w:r w:rsidR="00653451" w:rsidRPr="00C70E8A" w:rsidDel="004267E3">
          <w:rPr>
            <w:rStyle w:val="normaltextrun"/>
            <w:color w:val="000000" w:themeColor="text1"/>
            <w:shd w:val="clear" w:color="auto" w:fill="FFFFFF"/>
          </w:rPr>
          <w:delText>greater variety of</w:delText>
        </w:r>
      </w:del>
      <w:ins w:id="16" w:author="Frost, Kenneth" w:date="2023-02-12T19:15:00Z">
        <w:r w:rsidR="004267E3">
          <w:rPr>
            <w:rStyle w:val="normaltextrun"/>
            <w:color w:val="000000" w:themeColor="text1"/>
            <w:shd w:val="clear" w:color="auto" w:fill="FFFFFF"/>
          </w:rPr>
          <w:t>more</w:t>
        </w:r>
      </w:ins>
      <w:r w:rsidR="00653451" w:rsidRPr="00C70E8A">
        <w:rPr>
          <w:rStyle w:val="normaltextrun"/>
          <w:color w:val="000000" w:themeColor="text1"/>
          <w:shd w:val="clear" w:color="auto" w:fill="FFFFFF"/>
        </w:rPr>
        <w:t xml:space="preserve"> nematode taxa</w:t>
      </w:r>
      <w:ins w:id="17" w:author="Frost, Kenneth" w:date="2023-02-12T19:15:00Z">
        <w:r w:rsidR="004267E3">
          <w:rPr>
            <w:rStyle w:val="normaltextrun"/>
            <w:color w:val="000000" w:themeColor="text1"/>
            <w:shd w:val="clear" w:color="auto" w:fill="FFFFFF"/>
          </w:rPr>
          <w:t xml:space="preserve"> when</w:t>
        </w:r>
      </w:ins>
      <w:r w:rsidR="00653451" w:rsidRPr="00C70E8A">
        <w:rPr>
          <w:rStyle w:val="normaltextrun"/>
          <w:color w:val="000000" w:themeColor="text1"/>
          <w:shd w:val="clear" w:color="auto" w:fill="FFFFFF"/>
        </w:rPr>
        <w:t xml:space="preserve"> compared to those found in agricultural soil</w:t>
      </w:r>
      <w:ins w:id="18" w:author="Frost, Kenneth" w:date="2023-02-12T19:15:00Z">
        <w:r w:rsidR="004267E3">
          <w:rPr>
            <w:rStyle w:val="normaltextrun"/>
            <w:color w:val="000000" w:themeColor="text1"/>
            <w:shd w:val="clear" w:color="auto" w:fill="FFFFFF"/>
          </w:rPr>
          <w:t>s</w:t>
        </w:r>
      </w:ins>
      <w:r w:rsidR="00653451" w:rsidRPr="00C70E8A">
        <w:rPr>
          <w:rStyle w:val="normaltextrun"/>
          <w:color w:val="000000" w:themeColor="text1"/>
          <w:shd w:val="clear" w:color="auto" w:fill="FFFFFF"/>
        </w:rPr>
        <w:t>.</w:t>
      </w:r>
      <w:r w:rsidR="00653451" w:rsidRPr="00C70E8A">
        <w:rPr>
          <w:rStyle w:val="eop"/>
          <w:color w:val="000000" w:themeColor="text1"/>
          <w:shd w:val="clear" w:color="auto" w:fill="FFFFFF"/>
        </w:rPr>
        <w:t xml:space="preserve"> </w:t>
      </w:r>
      <w:del w:id="19" w:author="Frost, Kenneth" w:date="2023-02-12T19:20:00Z">
        <w:r w:rsidR="00BC4C21" w:rsidRPr="00C70E8A" w:rsidDel="004267E3">
          <w:rPr>
            <w:rStyle w:val="normaltextrun"/>
            <w:color w:val="000000" w:themeColor="text1"/>
            <w:shd w:val="clear" w:color="auto" w:fill="FFFFFF"/>
          </w:rPr>
          <w:delText>The n</w:delText>
        </w:r>
      </w:del>
      <w:ins w:id="20" w:author="Frost, Kenneth" w:date="2023-02-12T19:20:00Z">
        <w:r w:rsidR="004267E3">
          <w:rPr>
            <w:rStyle w:val="normaltextrun"/>
            <w:color w:val="000000" w:themeColor="text1"/>
            <w:shd w:val="clear" w:color="auto" w:fill="FFFFFF"/>
          </w:rPr>
          <w:t>N</w:t>
        </w:r>
      </w:ins>
      <w:r w:rsidR="00BC4C21" w:rsidRPr="00C70E8A">
        <w:rPr>
          <w:rStyle w:val="normaltextrun"/>
          <w:color w:val="000000" w:themeColor="text1"/>
          <w:shd w:val="clear" w:color="auto" w:fill="FFFFFF"/>
        </w:rPr>
        <w:t>ematode community</w:t>
      </w:r>
      <w:del w:id="21" w:author="Frost, Kenneth" w:date="2023-02-12T19:16:00Z">
        <w:r w:rsidR="00BC4C21" w:rsidRPr="00C70E8A" w:rsidDel="004267E3">
          <w:rPr>
            <w:rStyle w:val="normaltextrun"/>
            <w:color w:val="000000" w:themeColor="text1"/>
            <w:shd w:val="clear" w:color="auto" w:fill="FFFFFF"/>
          </w:rPr>
          <w:delText>-based soil health indicators</w:delText>
        </w:r>
      </w:del>
      <w:ins w:id="22" w:author="Frost, Kenneth" w:date="2023-02-12T19:16:00Z">
        <w:r w:rsidR="004267E3">
          <w:rPr>
            <w:rStyle w:val="normaltextrun"/>
            <w:color w:val="000000" w:themeColor="text1"/>
            <w:shd w:val="clear" w:color="auto" w:fill="FFFFFF"/>
          </w:rPr>
          <w:t xml:space="preserve"> composition</w:t>
        </w:r>
      </w:ins>
      <w:r w:rsidR="00BC4C21" w:rsidRPr="00C70E8A">
        <w:rPr>
          <w:rStyle w:val="normaltextrun"/>
          <w:color w:val="000000" w:themeColor="text1"/>
          <w:shd w:val="clear" w:color="auto" w:fill="FFFFFF"/>
        </w:rPr>
        <w:t xml:space="preserve"> </w:t>
      </w:r>
      <w:del w:id="23" w:author="Frost, Kenneth" w:date="2023-02-12T19:17:00Z">
        <w:r w:rsidR="00BC4C21" w:rsidRPr="00C70E8A" w:rsidDel="004267E3">
          <w:rPr>
            <w:rStyle w:val="normaltextrun"/>
            <w:color w:val="000000" w:themeColor="text1"/>
            <w:shd w:val="clear" w:color="auto" w:fill="FFFFFF"/>
          </w:rPr>
          <w:delText xml:space="preserve">suggested that </w:delText>
        </w:r>
        <w:r w:rsidR="003722C5" w:rsidRPr="00C70E8A" w:rsidDel="004267E3">
          <w:rPr>
            <w:rStyle w:val="normaltextrun"/>
            <w:color w:val="000000" w:themeColor="text1"/>
            <w:shd w:val="clear" w:color="auto" w:fill="FFFFFF"/>
          </w:rPr>
          <w:delText xml:space="preserve">most </w:delText>
        </w:r>
      </w:del>
      <w:r w:rsidR="003722C5" w:rsidRPr="00C70E8A">
        <w:rPr>
          <w:rStyle w:val="normaltextrun"/>
          <w:color w:val="000000" w:themeColor="text1"/>
          <w:shd w:val="clear" w:color="auto" w:fill="FFFFFF"/>
        </w:rPr>
        <w:t>of</w:t>
      </w:r>
      <w:r w:rsidR="00BC4C21" w:rsidRPr="00C70E8A">
        <w:rPr>
          <w:rStyle w:val="normaltextrun"/>
          <w:color w:val="000000" w:themeColor="text1"/>
          <w:shd w:val="clear" w:color="auto" w:fill="FFFFFF"/>
        </w:rPr>
        <w:t xml:space="preserve"> </w:t>
      </w:r>
      <w:del w:id="24" w:author="Frost, Kenneth" w:date="2023-02-12T19:20:00Z">
        <w:r w:rsidR="00BC4C21" w:rsidRPr="00C70E8A" w:rsidDel="001C374F">
          <w:rPr>
            <w:rStyle w:val="normaltextrun"/>
            <w:color w:val="000000" w:themeColor="text1"/>
            <w:shd w:val="clear" w:color="auto" w:fill="FFFFFF"/>
          </w:rPr>
          <w:delText xml:space="preserve">the </w:delText>
        </w:r>
      </w:del>
      <w:r w:rsidR="00BC4C21" w:rsidRPr="00C70E8A">
        <w:rPr>
          <w:rStyle w:val="normaltextrun"/>
          <w:color w:val="000000" w:themeColor="text1"/>
          <w:shd w:val="clear" w:color="auto" w:fill="FFFFFF"/>
        </w:rPr>
        <w:t xml:space="preserve">non-virgin and virgin fields </w:t>
      </w:r>
      <w:r w:rsidR="00653451" w:rsidRPr="00C70E8A">
        <w:rPr>
          <w:rStyle w:val="normaltextrun"/>
          <w:color w:val="000000" w:themeColor="text1"/>
          <w:shd w:val="clear" w:color="auto" w:fill="FFFFFF"/>
        </w:rPr>
        <w:t>w</w:t>
      </w:r>
      <w:ins w:id="25" w:author="Frost, Kenneth" w:date="2023-02-12T19:18:00Z">
        <w:r w:rsidR="004267E3">
          <w:rPr>
            <w:rStyle w:val="normaltextrun"/>
            <w:color w:val="000000" w:themeColor="text1"/>
            <w:shd w:val="clear" w:color="auto" w:fill="FFFFFF"/>
          </w:rPr>
          <w:t xml:space="preserve">as </w:t>
        </w:r>
      </w:ins>
      <w:del w:id="26" w:author="Frost, Kenneth" w:date="2023-02-12T19:18:00Z">
        <w:r w:rsidR="00653451" w:rsidRPr="00C70E8A" w:rsidDel="004267E3">
          <w:rPr>
            <w:rStyle w:val="normaltextrun"/>
            <w:color w:val="000000" w:themeColor="text1"/>
            <w:shd w:val="clear" w:color="auto" w:fill="FFFFFF"/>
          </w:rPr>
          <w:delText>ere</w:delText>
        </w:r>
      </w:del>
      <w:ins w:id="27" w:author="Frost, Kenneth" w:date="2023-02-12T19:18:00Z">
        <w:r w:rsidR="004267E3">
          <w:rPr>
            <w:rStyle w:val="normaltextrun"/>
            <w:color w:val="000000" w:themeColor="text1"/>
            <w:shd w:val="clear" w:color="auto" w:fill="FFFFFF"/>
          </w:rPr>
          <w:t>indicative of</w:t>
        </w:r>
      </w:ins>
      <w:r w:rsidR="00653451" w:rsidRPr="00C70E8A">
        <w:rPr>
          <w:rStyle w:val="normaltextrun"/>
          <w:color w:val="000000" w:themeColor="text1"/>
          <w:shd w:val="clear" w:color="auto" w:fill="FFFFFF"/>
        </w:rPr>
        <w:t xml:space="preserve"> </w:t>
      </w:r>
      <w:r w:rsidR="00BC4C21" w:rsidRPr="00C70E8A">
        <w:rPr>
          <w:rStyle w:val="normaltextrun"/>
          <w:color w:val="000000" w:themeColor="text1"/>
          <w:shd w:val="clear" w:color="auto" w:fill="FFFFFF"/>
        </w:rPr>
        <w:t xml:space="preserve">disturbed, nitrogen-enriched soils with low C:N ratio and </w:t>
      </w:r>
      <w:ins w:id="28" w:author="Frost, Kenneth" w:date="2023-02-12T19:18:00Z">
        <w:r w:rsidR="004267E3">
          <w:rPr>
            <w:rStyle w:val="normaltextrun"/>
            <w:color w:val="000000" w:themeColor="text1"/>
            <w:shd w:val="clear" w:color="auto" w:fill="FFFFFF"/>
          </w:rPr>
          <w:t>were comprised</w:t>
        </w:r>
      </w:ins>
      <w:ins w:id="29" w:author="Frost, Kenneth" w:date="2023-02-12T19:19:00Z">
        <w:r w:rsidR="004267E3">
          <w:rPr>
            <w:rStyle w:val="normaltextrun"/>
            <w:color w:val="000000" w:themeColor="text1"/>
            <w:shd w:val="clear" w:color="auto" w:fill="FFFFFF"/>
          </w:rPr>
          <w:t xml:space="preserve"> of</w:t>
        </w:r>
      </w:ins>
      <w:ins w:id="30" w:author="Frost, Kenneth" w:date="2023-02-12T19:18:00Z">
        <w:r w:rsidR="004267E3">
          <w:rPr>
            <w:rStyle w:val="normaltextrun"/>
            <w:color w:val="000000" w:themeColor="text1"/>
            <w:shd w:val="clear" w:color="auto" w:fill="FFFFFF"/>
          </w:rPr>
          <w:t xml:space="preserve"> </w:t>
        </w:r>
      </w:ins>
      <w:r w:rsidR="00BC4C21" w:rsidRPr="00C70E8A">
        <w:rPr>
          <w:rStyle w:val="normaltextrun"/>
          <w:color w:val="000000" w:themeColor="text1"/>
          <w:shd w:val="clear" w:color="auto" w:fill="FFFFFF"/>
        </w:rPr>
        <w:t xml:space="preserve">mainly </w:t>
      </w:r>
      <w:del w:id="31" w:author="Frost, Kenneth" w:date="2023-02-12T19:19:00Z">
        <w:r w:rsidR="00BC4C21" w:rsidRPr="00C70E8A" w:rsidDel="004267E3">
          <w:rPr>
            <w:rStyle w:val="normaltextrun"/>
            <w:color w:val="000000" w:themeColor="text1"/>
            <w:shd w:val="clear" w:color="auto" w:fill="FFFFFF"/>
          </w:rPr>
          <w:delText xml:space="preserve">dominated by the </w:delText>
        </w:r>
      </w:del>
      <w:r w:rsidR="00BC4C21" w:rsidRPr="00C70E8A">
        <w:rPr>
          <w:rStyle w:val="normaltextrun"/>
          <w:color w:val="000000" w:themeColor="text1"/>
          <w:shd w:val="clear" w:color="auto" w:fill="FFFFFF"/>
        </w:rPr>
        <w:t>bacterivores.</w:t>
      </w:r>
      <w:r w:rsidR="00BC4C21" w:rsidRPr="00C70E8A">
        <w:rPr>
          <w:color w:val="000000" w:themeColor="text1"/>
          <w:shd w:val="clear" w:color="auto" w:fill="FFFFFF"/>
        </w:rPr>
        <w:t xml:space="preserve"> </w:t>
      </w:r>
      <w:commentRangeStart w:id="32"/>
      <w:r w:rsidR="003722C5" w:rsidRPr="00C70E8A">
        <w:rPr>
          <w:rStyle w:val="normaltextrun"/>
          <w:color w:val="000000" w:themeColor="text1"/>
          <w:shd w:val="clear" w:color="auto" w:fill="FFFFFF"/>
        </w:rPr>
        <w:t>Overall, a less complex soil food web was observed for soil samples collected in the study.</w:t>
      </w:r>
      <w:commentRangeEnd w:id="32"/>
      <w:r w:rsidR="001C374F">
        <w:rPr>
          <w:rStyle w:val="CommentReference"/>
        </w:rPr>
        <w:commentReference w:id="32"/>
      </w:r>
      <w:r w:rsidR="003722C5" w:rsidRPr="00C70E8A">
        <w:rPr>
          <w:rStyle w:val="normaltextrun"/>
          <w:color w:val="000000" w:themeColor="text1"/>
          <w:shd w:val="clear" w:color="auto" w:fill="FFFFFF"/>
        </w:rPr>
        <w:t xml:space="preserve"> </w:t>
      </w:r>
      <w:r w:rsidR="00BC4C21" w:rsidRPr="00C70E8A">
        <w:rPr>
          <w:color w:val="000000" w:themeColor="text1"/>
          <w:shd w:val="clear" w:color="auto" w:fill="FFFFFF"/>
        </w:rPr>
        <w:t>Further</w:t>
      </w:r>
      <w:ins w:id="33" w:author="reviewer" w:date="2023-02-12T12:28:00Z">
        <w:r w:rsidR="00DB376F">
          <w:rPr>
            <w:color w:val="000000" w:themeColor="text1"/>
            <w:shd w:val="clear" w:color="auto" w:fill="FFFFFF"/>
          </w:rPr>
          <w:t>more</w:t>
        </w:r>
      </w:ins>
      <w:r w:rsidR="00BC4C21" w:rsidRPr="00C70E8A">
        <w:rPr>
          <w:color w:val="000000" w:themeColor="text1"/>
          <w:shd w:val="clear" w:color="auto" w:fill="FFFFFF"/>
        </w:rPr>
        <w:t>, m</w:t>
      </w:r>
      <w:r w:rsidR="003063BC" w:rsidRPr="00C70E8A">
        <w:rPr>
          <w:color w:val="000000" w:themeColor="text1"/>
        </w:rPr>
        <w:t xml:space="preserve">ajor soil-borne pathogens like </w:t>
      </w:r>
      <w:r w:rsidR="003063BC" w:rsidRPr="00C70E8A">
        <w:rPr>
          <w:i/>
          <w:iCs/>
          <w:color w:val="000000" w:themeColor="text1"/>
        </w:rPr>
        <w:t>Fusarium</w:t>
      </w:r>
      <w:r w:rsidR="003063BC" w:rsidRPr="00C70E8A">
        <w:rPr>
          <w:color w:val="000000" w:themeColor="text1"/>
        </w:rPr>
        <w:t xml:space="preserve"> spp</w:t>
      </w:r>
      <w:ins w:id="34" w:author="Paulitz, Tim" w:date="2023-02-11T10:05:00Z">
        <w:r w:rsidR="00D144AC">
          <w:rPr>
            <w:color w:val="000000" w:themeColor="text1"/>
          </w:rPr>
          <w:t>.</w:t>
        </w:r>
      </w:ins>
      <w:r w:rsidR="003063BC" w:rsidRPr="00C70E8A">
        <w:rPr>
          <w:color w:val="000000" w:themeColor="text1"/>
        </w:rPr>
        <w:t xml:space="preserve">, </w:t>
      </w:r>
      <w:r w:rsidR="003063BC" w:rsidRPr="00C70E8A">
        <w:rPr>
          <w:i/>
          <w:iCs/>
          <w:color w:val="000000" w:themeColor="text1"/>
        </w:rPr>
        <w:t>Pythium</w:t>
      </w:r>
      <w:r w:rsidR="003063BC" w:rsidRPr="00C70E8A">
        <w:rPr>
          <w:color w:val="000000" w:themeColor="text1"/>
        </w:rPr>
        <w:t xml:space="preserve"> </w:t>
      </w:r>
      <w:r w:rsidR="008A78EE" w:rsidRPr="00C70E8A">
        <w:rPr>
          <w:color w:val="000000" w:themeColor="text1"/>
        </w:rPr>
        <w:t>spp</w:t>
      </w:r>
      <w:ins w:id="35" w:author="Paulitz, Tim" w:date="2023-02-11T10:05:00Z">
        <w:r w:rsidR="00D144AC">
          <w:rPr>
            <w:color w:val="000000" w:themeColor="text1"/>
          </w:rPr>
          <w:t>.</w:t>
        </w:r>
      </w:ins>
      <w:r w:rsidR="008A78EE" w:rsidRPr="00C70E8A">
        <w:rPr>
          <w:color w:val="000000" w:themeColor="text1"/>
        </w:rPr>
        <w:t xml:space="preserve">, fungicide resistant strains of </w:t>
      </w:r>
      <w:r w:rsidR="008A78EE" w:rsidRPr="00C70E8A">
        <w:rPr>
          <w:i/>
          <w:iCs/>
          <w:color w:val="000000" w:themeColor="text1"/>
        </w:rPr>
        <w:t>Pythium</w:t>
      </w:r>
      <w:r w:rsidR="008A78EE" w:rsidRPr="00C70E8A">
        <w:rPr>
          <w:color w:val="000000" w:themeColor="text1"/>
        </w:rPr>
        <w:t xml:space="preserve"> spp</w:t>
      </w:r>
      <w:ins w:id="36" w:author="Paulitz, Tim" w:date="2023-02-11T10:05:00Z">
        <w:r w:rsidR="00D144AC">
          <w:rPr>
            <w:color w:val="000000" w:themeColor="text1"/>
          </w:rPr>
          <w:t>.</w:t>
        </w:r>
      </w:ins>
      <w:r w:rsidR="008A78EE" w:rsidRPr="00C70E8A">
        <w:rPr>
          <w:color w:val="000000" w:themeColor="text1"/>
        </w:rPr>
        <w:t xml:space="preserve">, </w:t>
      </w:r>
      <w:r w:rsidR="008A78EE" w:rsidRPr="00C70E8A">
        <w:rPr>
          <w:i/>
          <w:iCs/>
          <w:color w:val="000000" w:themeColor="text1"/>
        </w:rPr>
        <w:t>Verticillium dahliae</w:t>
      </w:r>
      <w:r w:rsidRPr="00C70E8A">
        <w:rPr>
          <w:rStyle w:val="Emphasis"/>
          <w:color w:val="000000" w:themeColor="text1"/>
        </w:rPr>
        <w:t>,</w:t>
      </w:r>
      <w:r w:rsidRPr="00C70E8A">
        <w:rPr>
          <w:color w:val="000000" w:themeColor="text1"/>
        </w:rPr>
        <w:t> and </w:t>
      </w:r>
      <w:r w:rsidRPr="00C70E8A">
        <w:rPr>
          <w:rStyle w:val="Emphasis"/>
          <w:color w:val="000000" w:themeColor="text1"/>
        </w:rPr>
        <w:t xml:space="preserve">Colletotrichum </w:t>
      </w:r>
      <w:proofErr w:type="spellStart"/>
      <w:r w:rsidRPr="00C70E8A">
        <w:rPr>
          <w:rStyle w:val="Emphasis"/>
          <w:color w:val="000000" w:themeColor="text1"/>
        </w:rPr>
        <w:t>coccodes</w:t>
      </w:r>
      <w:proofErr w:type="spellEnd"/>
      <w:r w:rsidRPr="00C70E8A">
        <w:rPr>
          <w:color w:val="000000" w:themeColor="text1"/>
        </w:rPr>
        <w:t xml:space="preserve"> were </w:t>
      </w:r>
      <w:r w:rsidR="003F4216" w:rsidRPr="00C70E8A">
        <w:rPr>
          <w:color w:val="000000" w:themeColor="text1"/>
        </w:rPr>
        <w:t>detected</w:t>
      </w:r>
      <w:r w:rsidRPr="00C70E8A">
        <w:rPr>
          <w:color w:val="000000" w:themeColor="text1"/>
        </w:rPr>
        <w:t xml:space="preserve"> using soil plating methods</w:t>
      </w:r>
      <w:r w:rsidR="00AC4180" w:rsidRPr="00C70E8A">
        <w:rPr>
          <w:color w:val="000000" w:themeColor="text1"/>
        </w:rPr>
        <w:t xml:space="preserve"> in 2021</w:t>
      </w:r>
      <w:r w:rsidRPr="00C70E8A">
        <w:rPr>
          <w:color w:val="000000" w:themeColor="text1"/>
        </w:rPr>
        <w:t xml:space="preserve">. Interestingly, soil-borne pathogens were observed in both </w:t>
      </w:r>
      <w:r w:rsidR="003F4216" w:rsidRPr="00C70E8A">
        <w:rPr>
          <w:color w:val="000000" w:themeColor="text1"/>
        </w:rPr>
        <w:t xml:space="preserve">virgin and non-virgin </w:t>
      </w:r>
      <w:r w:rsidRPr="00C70E8A">
        <w:rPr>
          <w:color w:val="000000" w:themeColor="text1"/>
        </w:rPr>
        <w:t>fields</w:t>
      </w:r>
      <w:r w:rsidR="003F4216" w:rsidRPr="00C70E8A">
        <w:rPr>
          <w:color w:val="000000" w:themeColor="text1"/>
        </w:rPr>
        <w:t>. Moreover, there was no difference in the abundance of these</w:t>
      </w:r>
      <w:r w:rsidRPr="00C70E8A">
        <w:rPr>
          <w:color w:val="000000" w:themeColor="text1"/>
        </w:rPr>
        <w:t xml:space="preserve"> </w:t>
      </w:r>
      <w:r w:rsidR="003F4216" w:rsidRPr="00C70E8A">
        <w:rPr>
          <w:color w:val="000000" w:themeColor="text1"/>
        </w:rPr>
        <w:t xml:space="preserve">organisms </w:t>
      </w:r>
      <w:r w:rsidRPr="00C70E8A">
        <w:rPr>
          <w:color w:val="000000" w:themeColor="text1"/>
        </w:rPr>
        <w:t>between virgin and non-virgin fields.</w:t>
      </w:r>
      <w:r w:rsidR="00653451" w:rsidRPr="00C70E8A">
        <w:rPr>
          <w:color w:val="000000" w:themeColor="text1"/>
        </w:rPr>
        <w:t xml:space="preserve"> </w:t>
      </w:r>
      <w:r w:rsidR="00C855D3" w:rsidRPr="00C70E8A">
        <w:rPr>
          <w:color w:val="000000" w:themeColor="text1"/>
        </w:rPr>
        <w:t>Preliminary analysis o</w:t>
      </w:r>
      <w:ins w:id="37" w:author="Griffin LaHue, Deirdre" w:date="2023-02-12T21:42:00Z">
        <w:r w:rsidR="002F1C77">
          <w:rPr>
            <w:color w:val="000000" w:themeColor="text1"/>
          </w:rPr>
          <w:t>f</w:t>
        </w:r>
      </w:ins>
      <w:del w:id="38" w:author="Griffin LaHue, Deirdre" w:date="2023-02-12T21:42:00Z">
        <w:r w:rsidR="00C855D3" w:rsidRPr="00C70E8A" w:rsidDel="002F1C77">
          <w:rPr>
            <w:color w:val="000000" w:themeColor="text1"/>
          </w:rPr>
          <w:delText>n</w:delText>
        </w:r>
      </w:del>
      <w:r w:rsidR="00C855D3" w:rsidRPr="00C70E8A">
        <w:rPr>
          <w:color w:val="000000" w:themeColor="text1"/>
        </w:rPr>
        <w:t xml:space="preserve"> </w:t>
      </w:r>
      <w:ins w:id="39" w:author="Griffin LaHue, Deirdre" w:date="2023-02-12T21:42:00Z">
        <w:r w:rsidR="002F1C77">
          <w:rPr>
            <w:color w:val="000000" w:themeColor="text1"/>
          </w:rPr>
          <w:t xml:space="preserve">other </w:t>
        </w:r>
      </w:ins>
      <w:r w:rsidR="00C855D3" w:rsidRPr="00C70E8A">
        <w:rPr>
          <w:color w:val="000000" w:themeColor="text1"/>
        </w:rPr>
        <w:t xml:space="preserve">soil physical, chemical and biological properties </w:t>
      </w:r>
      <w:r w:rsidR="00790C2D" w:rsidRPr="00C70E8A">
        <w:rPr>
          <w:color w:val="000000" w:themeColor="text1"/>
        </w:rPr>
        <w:t>show</w:t>
      </w:r>
      <w:r w:rsidR="000369BC">
        <w:rPr>
          <w:color w:val="000000" w:themeColor="text1"/>
        </w:rPr>
        <w:t>ed</w:t>
      </w:r>
      <w:r w:rsidR="00790C2D" w:rsidRPr="00C70E8A">
        <w:rPr>
          <w:color w:val="000000" w:themeColor="text1"/>
        </w:rPr>
        <w:t xml:space="preserve"> </w:t>
      </w:r>
      <w:del w:id="40" w:author="Paulitz, Tim" w:date="2023-02-11T10:05:00Z">
        <w:r w:rsidR="00C855D3" w:rsidRPr="00C70E8A" w:rsidDel="00D144AC">
          <w:rPr>
            <w:color w:val="000000" w:themeColor="text1"/>
          </w:rPr>
          <w:delText>the</w:delText>
        </w:r>
      </w:del>
      <w:r w:rsidR="00C855D3" w:rsidRPr="00C70E8A">
        <w:rPr>
          <w:color w:val="000000" w:themeColor="text1"/>
        </w:rPr>
        <w:t xml:space="preserve"> few differences between </w:t>
      </w:r>
      <w:del w:id="41" w:author="Frost, Kenneth" w:date="2023-02-12T19:23:00Z">
        <w:r w:rsidR="00C855D3" w:rsidRPr="00C70E8A" w:rsidDel="001C374F">
          <w:rPr>
            <w:color w:val="000000" w:themeColor="text1"/>
          </w:rPr>
          <w:delText xml:space="preserve">the </w:delText>
        </w:r>
      </w:del>
      <w:r w:rsidR="00C855D3" w:rsidRPr="00C70E8A">
        <w:rPr>
          <w:color w:val="000000" w:themeColor="text1"/>
        </w:rPr>
        <w:t>virgin and non-virgin fields</w:t>
      </w:r>
      <w:r w:rsidR="00790C2D" w:rsidRPr="00C70E8A">
        <w:rPr>
          <w:color w:val="000000" w:themeColor="text1"/>
        </w:rPr>
        <w:t xml:space="preserve">, but </w:t>
      </w:r>
      <w:commentRangeStart w:id="42"/>
      <w:r w:rsidR="001B79A4" w:rsidRPr="00C70E8A">
        <w:rPr>
          <w:color w:val="000000" w:themeColor="text1"/>
        </w:rPr>
        <w:t xml:space="preserve">comparatively </w:t>
      </w:r>
      <w:r w:rsidR="00653451" w:rsidRPr="00C70E8A">
        <w:rPr>
          <w:color w:val="000000" w:themeColor="text1"/>
        </w:rPr>
        <w:t>higher</w:t>
      </w:r>
      <w:r w:rsidR="00790C2D" w:rsidRPr="00C70E8A">
        <w:rPr>
          <w:color w:val="000000" w:themeColor="text1"/>
        </w:rPr>
        <w:t xml:space="preserve"> disparity </w:t>
      </w:r>
      <w:commentRangeEnd w:id="42"/>
      <w:r w:rsidR="002F1C77">
        <w:rPr>
          <w:rStyle w:val="CommentReference"/>
        </w:rPr>
        <w:commentReference w:id="42"/>
      </w:r>
      <w:r w:rsidR="00790C2D" w:rsidRPr="00C70E8A">
        <w:rPr>
          <w:color w:val="000000" w:themeColor="text1"/>
        </w:rPr>
        <w:t>in native sites</w:t>
      </w:r>
      <w:r w:rsidR="00C855D3" w:rsidRPr="00C70E8A">
        <w:rPr>
          <w:color w:val="000000" w:themeColor="text1"/>
        </w:rPr>
        <w:t>.</w:t>
      </w:r>
      <w:ins w:id="43" w:author="Griffin LaHue, Deirdre" w:date="2023-02-12T21:44:00Z">
        <w:r w:rsidR="00265710">
          <w:rPr>
            <w:color w:val="000000" w:themeColor="text1"/>
          </w:rPr>
          <w:t xml:space="preserve"> </w:t>
        </w:r>
      </w:ins>
      <w:ins w:id="44" w:author="Griffin LaHue, Deirdre" w:date="2023-02-12T21:46:00Z">
        <w:r w:rsidR="00265710">
          <w:rPr>
            <w:color w:val="000000" w:themeColor="text1"/>
          </w:rPr>
          <w:t>T</w:t>
        </w:r>
        <w:r w:rsidR="00265710" w:rsidRPr="00C70E8A">
          <w:rPr>
            <w:color w:val="000000" w:themeColor="text1"/>
          </w:rPr>
          <w:t xml:space="preserve">he sodium absorption ratio (SAR) was significantly higher </w:t>
        </w:r>
        <w:r w:rsidR="00265710">
          <w:rPr>
            <w:color w:val="000000" w:themeColor="text1"/>
          </w:rPr>
          <w:t xml:space="preserve">in the non-virgin </w:t>
        </w:r>
        <w:r w:rsidR="00265710">
          <w:rPr>
            <w:color w:val="000000" w:themeColor="text1"/>
          </w:rPr>
          <w:lastRenderedPageBreak/>
          <w:t xml:space="preserve">soils </w:t>
        </w:r>
        <w:r w:rsidR="00265710" w:rsidRPr="00C70E8A">
          <w:rPr>
            <w:color w:val="000000" w:themeColor="text1"/>
          </w:rPr>
          <w:t>than the virgin and native sites</w:t>
        </w:r>
      </w:ins>
      <w:ins w:id="45" w:author="Griffin LaHue, Deirdre" w:date="2023-02-12T21:47:00Z">
        <w:r w:rsidR="00265710">
          <w:rPr>
            <w:color w:val="000000" w:themeColor="text1"/>
          </w:rPr>
          <w:t xml:space="preserve"> in the Columbia Basin, but levels were still well below the threshold for a sodic </w:t>
        </w:r>
        <w:proofErr w:type="gramStart"/>
        <w:r w:rsidR="00265710">
          <w:rPr>
            <w:color w:val="000000" w:themeColor="text1"/>
          </w:rPr>
          <w:t>soil</w:t>
        </w:r>
        <w:proofErr w:type="gramEnd"/>
        <w:r w:rsidR="00265710">
          <w:rPr>
            <w:color w:val="000000" w:themeColor="text1"/>
          </w:rPr>
          <w:t xml:space="preserve"> and this </w:t>
        </w:r>
      </w:ins>
      <w:ins w:id="46" w:author="Griffin LaHue, Deirdre" w:date="2023-02-12T21:46:00Z">
        <w:r w:rsidR="00265710" w:rsidRPr="00C70E8A">
          <w:rPr>
            <w:color w:val="000000" w:themeColor="text1"/>
          </w:rPr>
          <w:t xml:space="preserve">is likely not limiting yields. </w:t>
        </w:r>
      </w:ins>
      <w:del w:id="47" w:author="Frost, Kenneth" w:date="2023-02-12T19:23:00Z">
        <w:r w:rsidR="00C855D3" w:rsidRPr="00C70E8A" w:rsidDel="001C374F">
          <w:rPr>
            <w:color w:val="000000" w:themeColor="text1"/>
          </w:rPr>
          <w:delText xml:space="preserve"> </w:delText>
        </w:r>
        <w:r w:rsidR="00C70E8A" w:rsidRPr="00C70E8A" w:rsidDel="001C374F">
          <w:rPr>
            <w:rStyle w:val="normaltextrun"/>
            <w:color w:val="000000" w:themeColor="text1"/>
            <w:shd w:val="clear" w:color="auto" w:fill="FFFFFF"/>
          </w:rPr>
          <w:delText>In both locations, v</w:delText>
        </w:r>
      </w:del>
      <w:ins w:id="48" w:author="Griffin LaHue, Deirdre" w:date="2023-02-12T21:42:00Z">
        <w:r w:rsidR="00265710">
          <w:rPr>
            <w:rStyle w:val="normaltextrun"/>
            <w:color w:val="000000" w:themeColor="text1"/>
            <w:shd w:val="clear" w:color="auto" w:fill="FFFFFF"/>
          </w:rPr>
          <w:t xml:space="preserve"> </w:t>
        </w:r>
      </w:ins>
      <w:ins w:id="49" w:author="Frost, Kenneth" w:date="2023-02-12T19:23:00Z">
        <w:r w:rsidR="001C374F">
          <w:rPr>
            <w:rStyle w:val="normaltextrun"/>
            <w:color w:val="000000" w:themeColor="text1"/>
            <w:shd w:val="clear" w:color="auto" w:fill="FFFFFF"/>
          </w:rPr>
          <w:t>V</w:t>
        </w:r>
      </w:ins>
      <w:r w:rsidR="00C70E8A" w:rsidRPr="00C70E8A">
        <w:rPr>
          <w:rStyle w:val="normaltextrun"/>
          <w:color w:val="000000" w:themeColor="text1"/>
          <w:shd w:val="clear" w:color="auto" w:fill="FFFFFF"/>
        </w:rPr>
        <w:t>ariation in soil pH was observed between native and cultivated soils, with native soil in the Columbia Basin having a higher pH and in Skagit Valley, a lower pH compared to virgin and non-virgin soil.</w:t>
      </w:r>
      <w:r w:rsidR="00C70E8A" w:rsidRPr="00C70E8A">
        <w:rPr>
          <w:rStyle w:val="eop"/>
          <w:color w:val="000000" w:themeColor="text1"/>
          <w:shd w:val="clear" w:color="auto" w:fill="FFFFFF"/>
        </w:rPr>
        <w:t> </w:t>
      </w:r>
      <w:r w:rsidR="00C70E8A" w:rsidRPr="00C70E8A">
        <w:rPr>
          <w:rStyle w:val="normaltextrun"/>
          <w:color w:val="000000" w:themeColor="text1"/>
          <w:shd w:val="clear" w:color="auto" w:fill="FFFFFF"/>
        </w:rPr>
        <w:t xml:space="preserve">Furthermore, native sites in Skagit Valley had higher levels of soil biological </w:t>
      </w:r>
      <w:del w:id="50" w:author="Frost, Kenneth" w:date="2023-02-12T19:25:00Z">
        <w:r w:rsidR="00C70E8A" w:rsidRPr="00C70E8A" w:rsidDel="001C374F">
          <w:rPr>
            <w:rStyle w:val="normaltextrun"/>
            <w:color w:val="000000" w:themeColor="text1"/>
            <w:shd w:val="clear" w:color="auto" w:fill="FFFFFF"/>
          </w:rPr>
          <w:delText>measurements</w:delText>
        </w:r>
      </w:del>
      <w:ins w:id="51" w:author="Frost, Kenneth" w:date="2023-02-12T19:25:00Z">
        <w:r w:rsidR="001C374F">
          <w:rPr>
            <w:rStyle w:val="normaltextrun"/>
            <w:color w:val="000000" w:themeColor="text1"/>
            <w:shd w:val="clear" w:color="auto" w:fill="FFFFFF"/>
          </w:rPr>
          <w:t>propertie</w:t>
        </w:r>
        <w:r w:rsidR="001C374F" w:rsidRPr="00C70E8A">
          <w:rPr>
            <w:rStyle w:val="normaltextrun"/>
            <w:color w:val="000000" w:themeColor="text1"/>
            <w:shd w:val="clear" w:color="auto" w:fill="FFFFFF"/>
          </w:rPr>
          <w:t>s</w:t>
        </w:r>
      </w:ins>
      <w:r w:rsidR="00C70E8A" w:rsidRPr="00C70E8A">
        <w:rPr>
          <w:rStyle w:val="normaltextrun"/>
          <w:color w:val="000000" w:themeColor="text1"/>
          <w:shd w:val="clear" w:color="auto" w:fill="FFFFFF"/>
        </w:rPr>
        <w:t>, such as total carbon, active carbon, mineralizable carbon, and soil protein. The available water holding capacity was higher in the cultivated fields compared to native sites in the Columbia Basin, indicating that agricultural use has improved water storage potential in the area.</w:t>
      </w:r>
      <w:r w:rsidR="00C70E8A" w:rsidRPr="00C70E8A">
        <w:rPr>
          <w:rStyle w:val="eop"/>
          <w:color w:val="000000" w:themeColor="text1"/>
          <w:shd w:val="clear" w:color="auto" w:fill="FFFFFF"/>
        </w:rPr>
        <w:t> The results of the microplot study conducted in Pullman, WA in 2021 and 2022 showed no differences in potato tuber yield and count between the virgin, non-virgin and native fields.</w:t>
      </w:r>
      <w:r w:rsidR="00C70E8A" w:rsidRPr="00C70E8A">
        <w:rPr>
          <w:rStyle w:val="normaltextrun"/>
          <w:color w:val="000000" w:themeColor="text1"/>
          <w:shd w:val="clear" w:color="auto" w:fill="FFFFFF"/>
        </w:rPr>
        <w:t xml:space="preserve"> </w:t>
      </w:r>
      <w:ins w:id="52" w:author="Frost, Kenneth" w:date="2023-02-12T19:57:00Z">
        <w:r w:rsidR="005172EF">
          <w:rPr>
            <w:rStyle w:val="normaltextrun"/>
            <w:color w:val="000000" w:themeColor="text1"/>
            <w:shd w:val="clear" w:color="auto" w:fill="FFFFFF"/>
          </w:rPr>
          <w:t xml:space="preserve">Data on </w:t>
        </w:r>
      </w:ins>
      <w:del w:id="53" w:author="Frost, Kenneth" w:date="2023-02-12T19:57:00Z">
        <w:r w:rsidR="001B79A4" w:rsidRPr="00C70E8A" w:rsidDel="005172EF">
          <w:rPr>
            <w:color w:val="000000" w:themeColor="text1"/>
          </w:rPr>
          <w:delText>S</w:delText>
        </w:r>
      </w:del>
      <w:ins w:id="54" w:author="Frost, Kenneth" w:date="2023-02-12T19:57:00Z">
        <w:r w:rsidR="005172EF">
          <w:rPr>
            <w:color w:val="000000" w:themeColor="text1"/>
          </w:rPr>
          <w:t>s</w:t>
        </w:r>
      </w:ins>
      <w:r w:rsidR="00AC4180" w:rsidRPr="00C70E8A">
        <w:rPr>
          <w:color w:val="000000" w:themeColor="text1"/>
        </w:rPr>
        <w:t xml:space="preserve">oil and potato associated </w:t>
      </w:r>
      <w:r w:rsidR="000C5038" w:rsidRPr="00C70E8A">
        <w:rPr>
          <w:color w:val="000000" w:themeColor="text1"/>
        </w:rPr>
        <w:t xml:space="preserve">bacterial, fungal, protist and nematode communities </w:t>
      </w:r>
      <w:r w:rsidR="00AC4180" w:rsidRPr="00C70E8A">
        <w:rPr>
          <w:color w:val="000000" w:themeColor="text1"/>
        </w:rPr>
        <w:t xml:space="preserve">are forthcoming. </w:t>
      </w:r>
      <w:del w:id="55" w:author="Frost, Kenneth" w:date="2023-02-12T19:58:00Z">
        <w:r w:rsidR="000C5038" w:rsidRPr="00C70E8A" w:rsidDel="005172EF">
          <w:rPr>
            <w:rStyle w:val="eop"/>
            <w:color w:val="000000" w:themeColor="text1"/>
            <w:shd w:val="clear" w:color="auto" w:fill="FFFFFF"/>
          </w:rPr>
          <w:delText>Once we obtain</w:delText>
        </w:r>
      </w:del>
      <w:ins w:id="56" w:author="Frost, Kenneth" w:date="2023-02-12T19:58:00Z">
        <w:r w:rsidR="005172EF">
          <w:rPr>
            <w:rStyle w:val="eop"/>
            <w:color w:val="000000" w:themeColor="text1"/>
            <w:shd w:val="clear" w:color="auto" w:fill="FFFFFF"/>
          </w:rPr>
          <w:t>After</w:t>
        </w:r>
      </w:ins>
      <w:r w:rsidR="000C5038" w:rsidRPr="00C70E8A">
        <w:rPr>
          <w:rStyle w:val="eop"/>
          <w:color w:val="000000" w:themeColor="text1"/>
          <w:shd w:val="clear" w:color="auto" w:fill="FFFFFF"/>
        </w:rPr>
        <w:t xml:space="preserve"> data on soil and potato associated microbiome</w:t>
      </w:r>
      <w:ins w:id="57" w:author="Paulitz, Tim" w:date="2023-02-11T10:06:00Z">
        <w:r w:rsidR="00D144AC">
          <w:rPr>
            <w:rStyle w:val="eop"/>
            <w:color w:val="000000" w:themeColor="text1"/>
            <w:shd w:val="clear" w:color="auto" w:fill="FFFFFF"/>
          </w:rPr>
          <w:t>s</w:t>
        </w:r>
      </w:ins>
      <w:ins w:id="58" w:author="Frost, Kenneth" w:date="2023-02-12T19:59:00Z">
        <w:r w:rsidR="005172EF">
          <w:rPr>
            <w:rStyle w:val="eop"/>
            <w:color w:val="000000" w:themeColor="text1"/>
            <w:shd w:val="clear" w:color="auto" w:fill="FFFFFF"/>
          </w:rPr>
          <w:t xml:space="preserve"> are obtained</w:t>
        </w:r>
      </w:ins>
      <w:r w:rsidR="000C5038" w:rsidRPr="00C70E8A">
        <w:rPr>
          <w:rStyle w:val="eop"/>
          <w:color w:val="000000" w:themeColor="text1"/>
          <w:shd w:val="clear" w:color="auto" w:fill="FFFFFF"/>
        </w:rPr>
        <w:t xml:space="preserve">, </w:t>
      </w:r>
      <w:del w:id="59" w:author="Frost, Kenneth" w:date="2023-02-12T19:59:00Z">
        <w:r w:rsidR="000C5038" w:rsidRPr="00C70E8A" w:rsidDel="005172EF">
          <w:rPr>
            <w:rStyle w:val="eop"/>
            <w:color w:val="000000" w:themeColor="text1"/>
            <w:shd w:val="clear" w:color="auto" w:fill="FFFFFF"/>
          </w:rPr>
          <w:delText xml:space="preserve">we will </w:delText>
        </w:r>
        <w:r w:rsidR="00C70E8A" w:rsidRPr="00C70E8A" w:rsidDel="005172EF">
          <w:rPr>
            <w:rStyle w:val="eop"/>
            <w:color w:val="000000" w:themeColor="text1"/>
            <w:shd w:val="clear" w:color="auto" w:fill="FFFFFF"/>
          </w:rPr>
          <w:delText>conduct</w:delText>
        </w:r>
        <w:r w:rsidR="000C5038" w:rsidRPr="00C70E8A" w:rsidDel="005172EF">
          <w:rPr>
            <w:rStyle w:val="eop"/>
            <w:color w:val="000000" w:themeColor="text1"/>
            <w:shd w:val="clear" w:color="auto" w:fill="FFFFFF"/>
          </w:rPr>
          <w:delText xml:space="preserve"> </w:delText>
        </w:r>
      </w:del>
      <w:r w:rsidR="000C5038" w:rsidRPr="00C70E8A">
        <w:rPr>
          <w:rStyle w:val="eop"/>
          <w:color w:val="000000" w:themeColor="text1"/>
          <w:shd w:val="clear" w:color="auto" w:fill="FFFFFF"/>
        </w:rPr>
        <w:t xml:space="preserve">a </w:t>
      </w:r>
      <w:r w:rsidR="00C70E8A" w:rsidRPr="00C70E8A">
        <w:rPr>
          <w:rStyle w:val="eop"/>
          <w:color w:val="000000" w:themeColor="text1"/>
          <w:shd w:val="clear" w:color="auto" w:fill="FFFFFF"/>
        </w:rPr>
        <w:t>thorough</w:t>
      </w:r>
      <w:r w:rsidR="000C5038" w:rsidRPr="00C70E8A">
        <w:rPr>
          <w:rStyle w:val="eop"/>
          <w:color w:val="000000" w:themeColor="text1"/>
          <w:shd w:val="clear" w:color="auto" w:fill="FFFFFF"/>
        </w:rPr>
        <w:t xml:space="preserve"> data analysis</w:t>
      </w:r>
      <w:ins w:id="60" w:author="Frost, Kenneth" w:date="2023-02-12T19:59:00Z">
        <w:r w:rsidR="005172EF">
          <w:rPr>
            <w:rStyle w:val="eop"/>
            <w:color w:val="000000" w:themeColor="text1"/>
            <w:shd w:val="clear" w:color="auto" w:fill="FFFFFF"/>
          </w:rPr>
          <w:t xml:space="preserve"> will be conducted</w:t>
        </w:r>
      </w:ins>
      <w:r w:rsidR="000C5038" w:rsidRPr="00C70E8A">
        <w:rPr>
          <w:rStyle w:val="eop"/>
          <w:color w:val="000000" w:themeColor="text1"/>
          <w:shd w:val="clear" w:color="auto" w:fill="FFFFFF"/>
        </w:rPr>
        <w:t xml:space="preserve"> to gain more comprehensive understanding of the </w:t>
      </w:r>
      <w:commentRangeStart w:id="61"/>
      <w:r w:rsidR="000C5038" w:rsidRPr="00C70E8A">
        <w:rPr>
          <w:rStyle w:val="eop"/>
          <w:color w:val="000000" w:themeColor="text1"/>
          <w:shd w:val="clear" w:color="auto" w:fill="FFFFFF"/>
        </w:rPr>
        <w:t>soil factors associated with different soil types</w:t>
      </w:r>
      <w:commentRangeEnd w:id="61"/>
      <w:r w:rsidR="005172EF">
        <w:rPr>
          <w:rStyle w:val="CommentReference"/>
        </w:rPr>
        <w:commentReference w:id="61"/>
      </w:r>
      <w:r w:rsidR="000C5038" w:rsidRPr="00C70E8A">
        <w:rPr>
          <w:rStyle w:val="eop"/>
          <w:color w:val="000000" w:themeColor="text1"/>
          <w:shd w:val="clear" w:color="auto" w:fill="FFFFFF"/>
        </w:rPr>
        <w:t>.</w:t>
      </w:r>
      <w:r w:rsidR="00790C2D" w:rsidRPr="00C70E8A">
        <w:rPr>
          <w:rStyle w:val="eop"/>
          <w:color w:val="000000" w:themeColor="text1"/>
          <w:shd w:val="clear" w:color="auto" w:fill="FFFFFF"/>
        </w:rPr>
        <w:t xml:space="preserve"> </w:t>
      </w:r>
      <w:r w:rsidRPr="00C70E8A">
        <w:rPr>
          <w:color w:val="000000" w:themeColor="text1"/>
        </w:rPr>
        <w:t xml:space="preserve">In </w:t>
      </w:r>
      <w:r w:rsidR="00E71625" w:rsidRPr="00C70E8A">
        <w:rPr>
          <w:color w:val="000000" w:themeColor="text1"/>
        </w:rPr>
        <w:t xml:space="preserve">the </w:t>
      </w:r>
      <w:r w:rsidRPr="00C70E8A">
        <w:rPr>
          <w:color w:val="000000" w:themeColor="text1"/>
        </w:rPr>
        <w:t>future, th</w:t>
      </w:r>
      <w:r w:rsidR="00E71625" w:rsidRPr="00C70E8A">
        <w:rPr>
          <w:color w:val="000000" w:themeColor="text1"/>
        </w:rPr>
        <w:t xml:space="preserve">e results obtained from this </w:t>
      </w:r>
      <w:r w:rsidRPr="00C70E8A">
        <w:rPr>
          <w:color w:val="000000" w:themeColor="text1"/>
        </w:rPr>
        <w:t>project will contribute towards establishing</w:t>
      </w:r>
      <w:del w:id="62" w:author="Frost, Kenneth" w:date="2023-02-12T20:01:00Z">
        <w:r w:rsidRPr="00C70E8A" w:rsidDel="005172EF">
          <w:rPr>
            <w:color w:val="000000" w:themeColor="text1"/>
          </w:rPr>
          <w:delText xml:space="preserve"> the</w:delText>
        </w:r>
      </w:del>
      <w:r w:rsidRPr="00C70E8A">
        <w:rPr>
          <w:color w:val="000000" w:themeColor="text1"/>
        </w:rPr>
        <w:t xml:space="preserve"> soil health indicators for potato </w:t>
      </w:r>
      <w:r w:rsidR="00503477" w:rsidRPr="00C70E8A">
        <w:rPr>
          <w:color w:val="000000" w:themeColor="text1"/>
        </w:rPr>
        <w:t>production</w:t>
      </w:r>
      <w:r w:rsidRPr="00C70E8A">
        <w:rPr>
          <w:color w:val="000000" w:themeColor="text1"/>
        </w:rPr>
        <w:t xml:space="preserve"> in </w:t>
      </w:r>
      <w:r w:rsidR="00503477" w:rsidRPr="00C70E8A">
        <w:rPr>
          <w:color w:val="000000" w:themeColor="text1"/>
        </w:rPr>
        <w:t xml:space="preserve">the </w:t>
      </w:r>
      <w:r w:rsidRPr="00C70E8A">
        <w:rPr>
          <w:color w:val="000000" w:themeColor="text1"/>
        </w:rPr>
        <w:t>P</w:t>
      </w:r>
      <w:r w:rsidR="00503477" w:rsidRPr="00C70E8A">
        <w:rPr>
          <w:color w:val="000000" w:themeColor="text1"/>
        </w:rPr>
        <w:t>acific Northwest region</w:t>
      </w:r>
      <w:r w:rsidRPr="00C70E8A">
        <w:rPr>
          <w:color w:val="000000" w:themeColor="text1"/>
        </w:rPr>
        <w:t xml:space="preserve">. In </w:t>
      </w:r>
      <w:r w:rsidR="000369BC">
        <w:rPr>
          <w:color w:val="000000" w:themeColor="text1"/>
        </w:rPr>
        <w:t xml:space="preserve">the </w:t>
      </w:r>
      <w:r w:rsidR="004852B0" w:rsidRPr="00C70E8A">
        <w:rPr>
          <w:color w:val="000000" w:themeColor="text1"/>
        </w:rPr>
        <w:t>long run,</w:t>
      </w:r>
      <w:r w:rsidRPr="00C70E8A">
        <w:rPr>
          <w:color w:val="000000" w:themeColor="text1"/>
        </w:rPr>
        <w:t xml:space="preserve"> this research will inform future efforts to reproduce and maintain the benefits of virgin</w:t>
      </w:r>
      <w:r w:rsidR="00790C2D" w:rsidRPr="00C70E8A">
        <w:rPr>
          <w:color w:val="000000" w:themeColor="text1"/>
        </w:rPr>
        <w:t xml:space="preserve"> and native</w:t>
      </w:r>
      <w:r w:rsidRPr="00C70E8A">
        <w:rPr>
          <w:color w:val="000000" w:themeColor="text1"/>
        </w:rPr>
        <w:t xml:space="preserve"> soils on potato yield and quality at commercial scales.</w:t>
      </w:r>
    </w:p>
    <w:p w14:paraId="241AEA8B" w14:textId="77777777" w:rsidR="00EA2909" w:rsidRPr="00C70E8A" w:rsidRDefault="00EA290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760115ED" w14:textId="5F21BD30" w:rsidR="0035101F"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u w:val="single"/>
        </w:rPr>
      </w:pPr>
      <w:r w:rsidRPr="00C70E8A">
        <w:rPr>
          <w:rFonts w:ascii="Century Schoolbook" w:hAnsi="Century Schoolbook"/>
          <w:b/>
          <w:color w:val="000000" w:themeColor="text1"/>
          <w:u w:val="single"/>
        </w:rPr>
        <w:t>Activities or experiments conducted:</w:t>
      </w:r>
    </w:p>
    <w:p w14:paraId="69A3506A" w14:textId="77777777" w:rsidR="003063BC" w:rsidRPr="00C70E8A" w:rsidRDefault="003063BC"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7B3319BA" w14:textId="40FA9E9A" w:rsidR="008E4178" w:rsidRPr="00C70E8A" w:rsidRDefault="001E1BAF"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Objective 1</w:t>
      </w:r>
      <w:r w:rsidR="008E4178" w:rsidRPr="00C70E8A">
        <w:rPr>
          <w:b/>
          <w:color w:val="000000" w:themeColor="text1"/>
          <w:szCs w:val="24"/>
        </w:rPr>
        <w:t>:</w:t>
      </w:r>
      <w:r w:rsidR="006178A1" w:rsidRPr="00C70E8A">
        <w:rPr>
          <w:b/>
          <w:color w:val="000000" w:themeColor="text1"/>
          <w:szCs w:val="24"/>
        </w:rPr>
        <w:t xml:space="preserve"> </w:t>
      </w:r>
      <w:r w:rsidR="00773AD5" w:rsidRPr="00C70E8A">
        <w:rPr>
          <w:b/>
          <w:color w:val="000000" w:themeColor="text1"/>
          <w:szCs w:val="24"/>
        </w:rPr>
        <w:t xml:space="preserve">Sample </w:t>
      </w:r>
      <w:r w:rsidR="006178A1" w:rsidRPr="00C70E8A">
        <w:rPr>
          <w:b/>
          <w:color w:val="000000" w:themeColor="text1"/>
          <w:szCs w:val="24"/>
        </w:rPr>
        <w:t xml:space="preserve">soils from virgin and non-virgin fields: </w:t>
      </w:r>
    </w:p>
    <w:p w14:paraId="43A0D4FC" w14:textId="77777777" w:rsidR="008E4178" w:rsidRPr="00C70E8A" w:rsidRDefault="008E4178"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6F13F358" w14:textId="49CB0FD3" w:rsidR="00AC4180" w:rsidRPr="00C70E8A" w:rsidRDefault="008E4178" w:rsidP="00AC4180">
      <w:pPr>
        <w:rPr>
          <w:color w:val="000000" w:themeColor="text1"/>
        </w:rPr>
      </w:pPr>
      <w:r w:rsidRPr="00C70E8A">
        <w:rPr>
          <w:bCs/>
          <w:color w:val="000000" w:themeColor="text1"/>
          <w:szCs w:val="24"/>
        </w:rPr>
        <w:tab/>
      </w:r>
      <w:r w:rsidR="00AC4180" w:rsidRPr="00C70E8A">
        <w:rPr>
          <w:color w:val="000000" w:themeColor="text1"/>
        </w:rPr>
        <w:t>A total of 76 soil samples were collected from major potato growing regions of Washington and Oregon during field season</w:t>
      </w:r>
      <w:ins w:id="63" w:author="Paulitz, Tim" w:date="2023-02-11T10:06:00Z">
        <w:r w:rsidR="00D144AC">
          <w:rPr>
            <w:color w:val="000000" w:themeColor="text1"/>
          </w:rPr>
          <w:t>s</w:t>
        </w:r>
      </w:ins>
      <w:r w:rsidR="00AC4180" w:rsidRPr="00C70E8A">
        <w:rPr>
          <w:color w:val="000000" w:themeColor="text1"/>
        </w:rPr>
        <w:t xml:space="preserve"> 2021 and 2022</w:t>
      </w:r>
      <w:r w:rsidR="00160AA1" w:rsidRPr="00C70E8A">
        <w:rPr>
          <w:color w:val="000000" w:themeColor="text1"/>
        </w:rPr>
        <w:t xml:space="preserve"> (</w:t>
      </w:r>
      <w:r w:rsidR="00160AA1" w:rsidRPr="00C70E8A">
        <w:rPr>
          <w:b/>
          <w:bCs/>
          <w:color w:val="000000" w:themeColor="text1"/>
        </w:rPr>
        <w:t>Figure 1</w:t>
      </w:r>
      <w:r w:rsidR="00160AA1" w:rsidRPr="00C70E8A">
        <w:rPr>
          <w:color w:val="000000" w:themeColor="text1"/>
        </w:rPr>
        <w:t>)</w:t>
      </w:r>
      <w:r w:rsidR="00AC4180" w:rsidRPr="00C70E8A">
        <w:rPr>
          <w:color w:val="000000" w:themeColor="text1"/>
        </w:rPr>
        <w:t>. These samples included virgin (soil never been used for potato cultivation), non-virgin (agricultural soil with history of potato cultivation), and native (soil with no recent history of agricultural cultivation) soils. The samples were collected from both the Columbia Basin and Skagit Valley regions of Washington and Oregon (Figure 1a). To account for potential differences in soil characteristics, soil samples were collected in pairs or triplets for each field. This means that for each virgin field, soil from nearby non-virgin and native fields were also obtained. For each sample, soil</w:t>
      </w:r>
      <w:ins w:id="64" w:author="reviewer" w:date="2023-02-12T12:30:00Z">
        <w:r w:rsidR="00DB376F">
          <w:rPr>
            <w:color w:val="000000" w:themeColor="text1"/>
          </w:rPr>
          <w:t>s</w:t>
        </w:r>
      </w:ins>
      <w:r w:rsidR="00AC4180" w:rsidRPr="00C70E8A">
        <w:rPr>
          <w:color w:val="000000" w:themeColor="text1"/>
        </w:rPr>
        <w:t xml:space="preserve"> were </w:t>
      </w:r>
      <w:del w:id="65" w:author="Paulitz, Tim" w:date="2023-02-11T10:07:00Z">
        <w:r w:rsidR="00AC4180" w:rsidRPr="00C70E8A" w:rsidDel="00D144AC">
          <w:rPr>
            <w:color w:val="000000" w:themeColor="text1"/>
          </w:rPr>
          <w:delText>be</w:delText>
        </w:r>
      </w:del>
      <w:r w:rsidR="00AC4180" w:rsidRPr="00C70E8A">
        <w:rPr>
          <w:color w:val="000000" w:themeColor="text1"/>
        </w:rPr>
        <w:t xml:space="preserve"> collected from three spots in the field following a zigzag pattern, at a soil depth of up to eight inches. The crop history and vegetation type were recorded during sampling or requested from growers or will be retrieved from a crop data layer developed by the USDA if not available otherwise. The soil samples were brought to a common location, mixed thoroughly, and used for soil characterization and microplot studies. </w:t>
      </w:r>
      <w:commentRangeStart w:id="66"/>
      <w:del w:id="67" w:author="Frost, Kenneth" w:date="2023-02-12T20:03:00Z">
        <w:r w:rsidR="00AC4180" w:rsidRPr="00C70E8A" w:rsidDel="005172EF">
          <w:rPr>
            <w:color w:val="000000" w:themeColor="text1"/>
          </w:rPr>
          <w:delText>These soils will then be used for soil characterization and microplot study</w:delText>
        </w:r>
      </w:del>
      <w:commentRangeEnd w:id="66"/>
      <w:r w:rsidR="005172EF">
        <w:rPr>
          <w:rStyle w:val="CommentReference"/>
        </w:rPr>
        <w:commentReference w:id="66"/>
      </w:r>
      <w:del w:id="68" w:author="Frost, Kenneth" w:date="2023-02-12T20:03:00Z">
        <w:r w:rsidR="00AC4180" w:rsidRPr="00C70E8A" w:rsidDel="005172EF">
          <w:rPr>
            <w:color w:val="000000" w:themeColor="text1"/>
          </w:rPr>
          <w:delText xml:space="preserve">. </w:delText>
        </w:r>
      </w:del>
      <w:r w:rsidR="00AC4180" w:rsidRPr="00C70E8A">
        <w:rPr>
          <w:color w:val="000000" w:themeColor="text1"/>
        </w:rPr>
        <w:t>The soil</w:t>
      </w:r>
      <w:ins w:id="69" w:author="reviewer" w:date="2023-02-12T12:30:00Z">
        <w:r w:rsidR="00DB376F">
          <w:rPr>
            <w:color w:val="000000" w:themeColor="text1"/>
          </w:rPr>
          <w:t>s</w:t>
        </w:r>
      </w:ins>
      <w:r w:rsidR="00AC4180" w:rsidRPr="00C70E8A">
        <w:rPr>
          <w:color w:val="000000" w:themeColor="text1"/>
        </w:rPr>
        <w:t xml:space="preserve"> were stored at -20°C for microbiome studies. </w:t>
      </w:r>
    </w:p>
    <w:p w14:paraId="77B2600E" w14:textId="111BEC2E" w:rsidR="006178A1" w:rsidRPr="00C70E8A" w:rsidRDefault="006178A1"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7740542F" w14:textId="5053EE3F" w:rsidR="006178A1" w:rsidRPr="00C70E8A" w:rsidRDefault="006178A1"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 xml:space="preserve">Objective 2: </w:t>
      </w:r>
      <w:r w:rsidR="00A11959" w:rsidRPr="00C70E8A">
        <w:rPr>
          <w:b/>
          <w:color w:val="000000" w:themeColor="text1"/>
          <w:szCs w:val="24"/>
        </w:rPr>
        <w:t>Characterize soil physical, chemical</w:t>
      </w:r>
      <w:r w:rsidR="00687D39" w:rsidRPr="00C70E8A">
        <w:rPr>
          <w:b/>
          <w:color w:val="000000" w:themeColor="text1"/>
          <w:szCs w:val="24"/>
        </w:rPr>
        <w:t>,</w:t>
      </w:r>
      <w:r w:rsidR="00A11959" w:rsidRPr="00C70E8A">
        <w:rPr>
          <w:b/>
          <w:color w:val="000000" w:themeColor="text1"/>
          <w:szCs w:val="24"/>
        </w:rPr>
        <w:t xml:space="preserve"> and biological properties</w:t>
      </w:r>
      <w:r w:rsidR="008E4178" w:rsidRPr="00C70E8A">
        <w:rPr>
          <w:b/>
          <w:color w:val="000000" w:themeColor="text1"/>
          <w:szCs w:val="24"/>
        </w:rPr>
        <w:t xml:space="preserve">: </w:t>
      </w:r>
    </w:p>
    <w:p w14:paraId="34EBB353" w14:textId="77777777" w:rsidR="004A0A9F" w:rsidRPr="00C70E8A" w:rsidRDefault="004A0A9F"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23A5DDE7" w14:textId="61AC0292"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bacterial, fungal, and protist community:</w:t>
      </w:r>
      <w:r w:rsidRPr="00C70E8A">
        <w:rPr>
          <w:color w:val="000000" w:themeColor="text1"/>
        </w:rPr>
        <w:t xml:space="preserve"> The soil samples were retrieved from the freezer and ~0.25 gram of soil was used for DNA extraction.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(Qiagen, Carlsbad, CA) was used for the DNA isolation in accordance with the manufacturer’s protocol. The DNA was quantified using a Nanodrop spectrophotometer (Thermo Fisher Scientific, Waltham, MA) and then will be sent to the University of Minnesota Genomics Center (UMGC) for library preparation and sequencing. For bacterial genome, V3-V4 region of the 16S rRNA </w:t>
      </w:r>
      <w:r w:rsidRPr="00C70E8A">
        <w:rPr>
          <w:color w:val="000000" w:themeColor="text1"/>
        </w:rPr>
        <w:lastRenderedPageBreak/>
        <w:t xml:space="preserve">gene will be amplified using a dual-indexing approach with primers 357wF: </w:t>
      </w:r>
      <w:r w:rsidRPr="00C70E8A">
        <w:rPr>
          <w:color w:val="000000" w:themeColor="text1"/>
          <w:shd w:val="clear" w:color="auto" w:fill="FFFFFF"/>
        </w:rPr>
        <w:t>5ʹ-CCTACGGGNGGCWGCAG-3ʹ</w:t>
      </w:r>
      <w:r w:rsidRPr="00C70E8A">
        <w:rPr>
          <w:color w:val="000000" w:themeColor="text1"/>
        </w:rPr>
        <w:t xml:space="preserve">and 785R: </w:t>
      </w:r>
      <w:r w:rsidRPr="00C70E8A">
        <w:rPr>
          <w:color w:val="000000" w:themeColor="text1"/>
          <w:shd w:val="clear" w:color="auto" w:fill="FFFFFF"/>
        </w:rPr>
        <w:t>5ʹ-GACTACHVGGGTWTCTAAT-3ʹ</w:t>
      </w:r>
      <w:r w:rsidRPr="00C70E8A">
        <w:rPr>
          <w:color w:val="000000" w:themeColor="text1"/>
        </w:rPr>
        <w:t xml:space="preserve">. Similarly, for the fungal community, the Internal Transcribed Spacer (ITS) region will be amplified using primers ITS1F (5′- CTTGGTCATTTAGAGGAAG*TAA −3′) and ITS2 (5′- GCTGCGTTCTTCATCGA*TGC-3′) Additionally, for protist community 1380F (5′-CCCTGCCHTTTGTACACAC-3′), and 1510R (5′-CCTTCYGCAGGTTCACCTAC-3′) primer will be used to amplify 18s rRNA gene region. The amplicons will be further indexed, pooled, and sequencing will be performed on the Illumina </w:t>
      </w:r>
      <w:proofErr w:type="spellStart"/>
      <w:r w:rsidRPr="00C70E8A">
        <w:rPr>
          <w:color w:val="000000" w:themeColor="text1"/>
        </w:rPr>
        <w:t>MiSeq</w:t>
      </w:r>
      <w:proofErr w:type="spellEnd"/>
      <w:r w:rsidRPr="00C70E8A">
        <w:rPr>
          <w:color w:val="000000" w:themeColor="text1"/>
        </w:rPr>
        <w:t xml:space="preserve"> platform. </w:t>
      </w:r>
    </w:p>
    <w:p w14:paraId="25DA1E7B" w14:textId="3D21268E"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3BD0FC3D" w14:textId="35092277"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nematode community:</w:t>
      </w:r>
      <w:r w:rsidRPr="00C70E8A">
        <w:rPr>
          <w:color w:val="000000" w:themeColor="text1"/>
        </w:rPr>
        <w:t xml:space="preserve"> A soil sub-sample of nearly 100 grams was </w:t>
      </w:r>
      <w:del w:id="70" w:author="Paulitz, Tim" w:date="2023-02-11T10:09:00Z">
        <w:r w:rsidRPr="00C70E8A" w:rsidDel="00F32DEB">
          <w:rPr>
            <w:color w:val="000000" w:themeColor="text1"/>
          </w:rPr>
          <w:delText>be</w:delText>
        </w:r>
      </w:del>
      <w:r w:rsidRPr="00C70E8A">
        <w:rPr>
          <w:color w:val="000000" w:themeColor="text1"/>
        </w:rPr>
        <w:t xml:space="preserve"> taken from the composite sample for nematode extraction. Prior to taking the sub-sample, any visible crop residues, </w:t>
      </w:r>
      <w:proofErr w:type="gramStart"/>
      <w:r w:rsidRPr="00C70E8A">
        <w:rPr>
          <w:color w:val="000000" w:themeColor="text1"/>
        </w:rPr>
        <w:t>stones</w:t>
      </w:r>
      <w:proofErr w:type="gramEnd"/>
      <w:r w:rsidRPr="00C70E8A">
        <w:rPr>
          <w:color w:val="000000" w:themeColor="text1"/>
        </w:rPr>
        <w:t xml:space="preserve"> and clumps were removed. The nematodes were extracted using a combination of sieving and decanting and sugar floatation techniques and nematodes and </w:t>
      </w:r>
      <w:r w:rsidR="009E7735">
        <w:rPr>
          <w:color w:val="000000" w:themeColor="text1"/>
        </w:rPr>
        <w:t xml:space="preserve">were </w:t>
      </w:r>
      <w:r w:rsidRPr="00C70E8A">
        <w:rPr>
          <w:color w:val="000000" w:themeColor="text1"/>
        </w:rPr>
        <w:t xml:space="preserve">collected in 15 ml suspension tube. DNA extraction was completed using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Powerlyzer</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(Qiagen, CA) following the provided protocol and was sent to UMGC for nematode community sequencing. 18S rDNA region will be amplified using the primers, NF‐1 (GGTGGTGCAT GGCCGTTCTTAGTT) and 18Sr2b (TACAAAGGGCAG GGACGTAAT). In addition to amplicon sequencing, morphology-based nematode identification and quantification will be done. For this purpose, a separate nematode extraction will be performed using the procedure described earlier. Nematodes will be identified and counted at genus level under a microscope at 100X magnification.</w:t>
      </w:r>
      <w:r w:rsidR="000D4B2F" w:rsidRPr="00C70E8A">
        <w:rPr>
          <w:color w:val="000000" w:themeColor="text1"/>
        </w:rPr>
        <w:t xml:space="preserve"> The sequence data for 2021 samples and morphology based nematode community counting for 2022 samples has been completed and the DNA for 2022 is ready to be sent for sequencing as described earlier. </w:t>
      </w:r>
    </w:p>
    <w:p w14:paraId="4740EA3A" w14:textId="1574A087" w:rsidR="000D4B2F" w:rsidRPr="00C70E8A" w:rsidRDefault="000D4B2F"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2E4DB075" w14:textId="0E470FBC" w:rsidR="000D4B2F" w:rsidRPr="00C70E8A" w:rsidRDefault="000D4B2F" w:rsidP="000D4B2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Soil-borne pathogen abundance:</w:t>
      </w:r>
      <w:r w:rsidRPr="00C70E8A">
        <w:rPr>
          <w:color w:val="000000" w:themeColor="text1"/>
        </w:rPr>
        <w:t xml:space="preserve"> The presence and abundance of major soil-borne pathogens of potato were </w:t>
      </w:r>
      <w:del w:id="71" w:author="Frost, Kenneth" w:date="2023-02-12T20:06:00Z">
        <w:r w:rsidRPr="00C70E8A" w:rsidDel="00856F4A">
          <w:rPr>
            <w:color w:val="000000" w:themeColor="text1"/>
          </w:rPr>
          <w:delText xml:space="preserve">studied </w:delText>
        </w:r>
      </w:del>
      <w:ins w:id="72" w:author="Frost, Kenneth" w:date="2023-02-12T20:06:00Z">
        <w:r w:rsidR="00856F4A">
          <w:rPr>
            <w:color w:val="000000" w:themeColor="text1"/>
          </w:rPr>
          <w:t>determined</w:t>
        </w:r>
        <w:r w:rsidR="00856F4A" w:rsidRPr="00C70E8A">
          <w:rPr>
            <w:color w:val="000000" w:themeColor="text1"/>
          </w:rPr>
          <w:t xml:space="preserve"> </w:t>
        </w:r>
      </w:ins>
      <w:r w:rsidRPr="00C70E8A">
        <w:rPr>
          <w:color w:val="000000" w:themeColor="text1"/>
        </w:rPr>
        <w:t>with a culture</w:t>
      </w:r>
      <w:ins w:id="73" w:author="Frost, Kenneth" w:date="2023-02-12T20:06:00Z">
        <w:r w:rsidR="00856F4A">
          <w:rPr>
            <w:color w:val="000000" w:themeColor="text1"/>
          </w:rPr>
          <w:t>-</w:t>
        </w:r>
      </w:ins>
      <w:del w:id="74" w:author="Frost, Kenneth" w:date="2023-02-12T20:06:00Z">
        <w:r w:rsidRPr="00C70E8A" w:rsidDel="00856F4A">
          <w:rPr>
            <w:color w:val="000000" w:themeColor="text1"/>
          </w:rPr>
          <w:delText xml:space="preserve"> </w:delText>
        </w:r>
      </w:del>
      <w:r w:rsidRPr="00C70E8A">
        <w:rPr>
          <w:color w:val="000000" w:themeColor="text1"/>
        </w:rPr>
        <w:t xml:space="preserve">dependent method. Several putative soil-borne pathogens including </w:t>
      </w:r>
      <w:r w:rsidRPr="00C70E8A">
        <w:rPr>
          <w:i/>
          <w:iCs/>
          <w:color w:val="000000" w:themeColor="text1"/>
        </w:rPr>
        <w:t>Fusarium</w:t>
      </w:r>
      <w:r w:rsidRPr="00C70E8A">
        <w:rPr>
          <w:color w:val="000000" w:themeColor="text1"/>
        </w:rPr>
        <w:t xml:space="preserve"> spp., </w:t>
      </w:r>
      <w:r w:rsidRPr="00C70E8A">
        <w:rPr>
          <w:i/>
          <w:iCs/>
          <w:color w:val="000000" w:themeColor="text1"/>
        </w:rPr>
        <w:t>Pythium</w:t>
      </w:r>
      <w:r w:rsidRPr="00C70E8A">
        <w:rPr>
          <w:color w:val="000000" w:themeColor="text1"/>
        </w:rPr>
        <w:t xml:space="preserve"> spp., fungicide-resistant strains of </w:t>
      </w:r>
      <w:r w:rsidRPr="00C70E8A">
        <w:rPr>
          <w:i/>
          <w:iCs/>
          <w:color w:val="000000" w:themeColor="text1"/>
        </w:rPr>
        <w:t xml:space="preserve">Pythium </w:t>
      </w:r>
      <w:r w:rsidRPr="00C70E8A">
        <w:rPr>
          <w:color w:val="000000" w:themeColor="text1"/>
        </w:rPr>
        <w:t xml:space="preserve">spp., </w:t>
      </w:r>
      <w:r w:rsidRPr="00C70E8A">
        <w:rPr>
          <w:i/>
          <w:iCs/>
          <w:color w:val="000000" w:themeColor="text1"/>
        </w:rPr>
        <w:t>Verticillium dahliae</w:t>
      </w:r>
      <w:r w:rsidRPr="00C70E8A">
        <w:rPr>
          <w:color w:val="000000" w:themeColor="text1"/>
        </w:rPr>
        <w:t xml:space="preserve">, and </w:t>
      </w:r>
      <w:r w:rsidRPr="00C70E8A">
        <w:rPr>
          <w:i/>
          <w:iCs/>
          <w:color w:val="000000" w:themeColor="text1"/>
        </w:rPr>
        <w:t xml:space="preserve">Colletotrichum </w:t>
      </w:r>
      <w:proofErr w:type="spellStart"/>
      <w:r w:rsidRPr="00C70E8A">
        <w:rPr>
          <w:i/>
          <w:iCs/>
          <w:color w:val="000000" w:themeColor="text1"/>
        </w:rPr>
        <w:t>coccodes</w:t>
      </w:r>
      <w:proofErr w:type="spellEnd"/>
      <w:r w:rsidRPr="00C70E8A">
        <w:rPr>
          <w:i/>
          <w:iCs/>
          <w:color w:val="000000" w:themeColor="text1"/>
        </w:rPr>
        <w:t xml:space="preserve"> </w:t>
      </w:r>
      <w:r w:rsidRPr="00C70E8A">
        <w:rPr>
          <w:color w:val="000000" w:themeColor="text1"/>
        </w:rPr>
        <w:t xml:space="preserve">were cultured in </w:t>
      </w:r>
      <w:ins w:id="75" w:author="Frost, Kenneth" w:date="2023-02-12T20:07:00Z">
        <w:r w:rsidR="00856F4A">
          <w:rPr>
            <w:color w:val="000000" w:themeColor="text1"/>
          </w:rPr>
          <w:t>P</w:t>
        </w:r>
      </w:ins>
      <w:del w:id="76" w:author="Frost, Kenneth" w:date="2023-02-12T20:07:00Z">
        <w:r w:rsidRPr="00C70E8A" w:rsidDel="00856F4A">
          <w:rPr>
            <w:color w:val="000000" w:themeColor="text1"/>
          </w:rPr>
          <w:delText>p</w:delText>
        </w:r>
      </w:del>
      <w:r w:rsidRPr="00C70E8A">
        <w:rPr>
          <w:color w:val="000000" w:themeColor="text1"/>
        </w:rPr>
        <w:t>etri dish</w:t>
      </w:r>
      <w:ins w:id="77" w:author="Frost, Kenneth" w:date="2023-02-12T20:07:00Z">
        <w:r w:rsidR="00856F4A">
          <w:rPr>
            <w:color w:val="000000" w:themeColor="text1"/>
          </w:rPr>
          <w:t>es</w:t>
        </w:r>
      </w:ins>
      <w:r w:rsidRPr="00C70E8A">
        <w:rPr>
          <w:color w:val="000000" w:themeColor="text1"/>
        </w:rPr>
        <w:t xml:space="preserve"> and quantified. Propagule</w:t>
      </w:r>
      <w:del w:id="78" w:author="Frost, Kenneth" w:date="2023-02-12T20:07:00Z">
        <w:r w:rsidRPr="00C70E8A" w:rsidDel="00856F4A">
          <w:rPr>
            <w:color w:val="000000" w:themeColor="text1"/>
          </w:rPr>
          <w:delText>s</w:delText>
        </w:r>
      </w:del>
      <w:r w:rsidRPr="00C70E8A">
        <w:rPr>
          <w:color w:val="000000" w:themeColor="text1"/>
        </w:rPr>
        <w:t xml:space="preserve"> numbers were averaged across four replications for </w:t>
      </w:r>
      <w:r w:rsidRPr="00C70E8A">
        <w:rPr>
          <w:i/>
          <w:iCs/>
          <w:color w:val="000000" w:themeColor="text1"/>
        </w:rPr>
        <w:t>Fusarium</w:t>
      </w:r>
      <w:r w:rsidRPr="00C70E8A">
        <w:rPr>
          <w:color w:val="000000" w:themeColor="text1"/>
        </w:rPr>
        <w:t xml:space="preserve"> spp., </w:t>
      </w:r>
      <w:r w:rsidRPr="00C70E8A">
        <w:rPr>
          <w:i/>
          <w:iCs/>
          <w:color w:val="000000" w:themeColor="text1"/>
        </w:rPr>
        <w:t>Pythium</w:t>
      </w:r>
      <w:r w:rsidRPr="00C70E8A">
        <w:rPr>
          <w:color w:val="000000" w:themeColor="text1"/>
        </w:rPr>
        <w:t xml:space="preserve"> spp., </w:t>
      </w:r>
      <w:r w:rsidRPr="00C70E8A">
        <w:rPr>
          <w:i/>
          <w:iCs/>
          <w:color w:val="000000" w:themeColor="text1"/>
        </w:rPr>
        <w:t>Verticillium dahliae</w:t>
      </w:r>
      <w:r w:rsidRPr="00C70E8A">
        <w:rPr>
          <w:color w:val="000000" w:themeColor="text1"/>
        </w:rPr>
        <w:t xml:space="preserve"> and </w:t>
      </w:r>
      <w:r w:rsidRPr="00C70E8A">
        <w:rPr>
          <w:i/>
          <w:iCs/>
          <w:color w:val="000000" w:themeColor="text1"/>
        </w:rPr>
        <w:t xml:space="preserve">Colletotrichum </w:t>
      </w:r>
      <w:proofErr w:type="spellStart"/>
      <w:r w:rsidRPr="00C70E8A">
        <w:rPr>
          <w:i/>
          <w:iCs/>
          <w:color w:val="000000" w:themeColor="text1"/>
        </w:rPr>
        <w:t>coccodes</w:t>
      </w:r>
      <w:proofErr w:type="spellEnd"/>
      <w:r w:rsidRPr="00C70E8A">
        <w:rPr>
          <w:color w:val="000000" w:themeColor="text1"/>
        </w:rPr>
        <w:t>. Obtained propagule count data were converted to the number of propagules per gram of soil for each pathogen and will be used for further inference. The data for 2021 samples have been obtained and processing of 2022 samples is in progress.</w:t>
      </w:r>
    </w:p>
    <w:p w14:paraId="363F2646" w14:textId="5F5B795B" w:rsidR="000D4B2F" w:rsidRPr="00C70E8A" w:rsidRDefault="000D4B2F"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48F5D380" w14:textId="7505F395" w:rsidR="002B594F" w:rsidRPr="00C70E8A" w:rsidRDefault="002B594F" w:rsidP="002B59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physical, chemical and biological properties:</w:t>
      </w:r>
      <w:r w:rsidRPr="00C70E8A">
        <w:rPr>
          <w:color w:val="000000" w:themeColor="text1"/>
        </w:rPr>
        <w:t xml:space="preserve"> The soil's physical, chemical, and biological properties were assessed using the Tier 1 indicators from the Soil Health Institute and the Comprehensive Assessment of Soil Health (Moebius-Clune et al. 2017; Norris et al. 2020). The soil samples were analyzed for various physical properties including texture and plant-available water holding capacity, </w:t>
      </w:r>
      <w:del w:id="79" w:author="Paulitz, Tim" w:date="2023-02-11T10:11:00Z">
        <w:r w:rsidRPr="00C70E8A" w:rsidDel="00F32DEB">
          <w:rPr>
            <w:color w:val="000000" w:themeColor="text1"/>
          </w:rPr>
          <w:delText>,</w:delText>
        </w:r>
      </w:del>
      <w:r w:rsidRPr="00C70E8A">
        <w:rPr>
          <w:color w:val="000000" w:themeColor="text1"/>
        </w:rPr>
        <w:t xml:space="preserve"> chemical properties like pH, electrical conductivity, nutrient levels (P, K, Ca, Mg, Na), cation exchange capacity, and sodium adsorption ratio, and soil biological properties such as total carbon (C) and nitrogen, mineralizable C (respiration), active carbon (permanganate oxidizable C; POXC), C-cy</w:t>
      </w:r>
      <w:ins w:id="80" w:author="Paulitz, Tim" w:date="2023-02-11T10:11:00Z">
        <w:r w:rsidR="00F32DEB">
          <w:rPr>
            <w:color w:val="000000" w:themeColor="text1"/>
          </w:rPr>
          <w:t>c</w:t>
        </w:r>
      </w:ins>
      <w:r w:rsidRPr="00C70E8A">
        <w:rPr>
          <w:color w:val="000000" w:themeColor="text1"/>
        </w:rPr>
        <w:t xml:space="preserve">ling enzymes, and soil protein levels. Soil analysis has been obtained most of the properties for 2021 and 2022 samples, and we are in the process of analyzing the results. </w:t>
      </w:r>
    </w:p>
    <w:p w14:paraId="29E6F58F" w14:textId="1C6741D3" w:rsidR="00A11959" w:rsidRPr="00C70E8A" w:rsidRDefault="00A1195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4054EB15" w14:textId="5363C4A1" w:rsidR="00A11959" w:rsidRPr="00C70E8A" w:rsidRDefault="00A1195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Objective 3: Quantify potato performance in microplots:</w:t>
      </w:r>
    </w:p>
    <w:p w14:paraId="7166879E" w14:textId="73856A53" w:rsidR="00A5110E" w:rsidRPr="00C70E8A" w:rsidRDefault="00A5110E"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7B32D9B3" w14:textId="796685F9" w:rsidR="000D4B2F" w:rsidRPr="00C70E8A" w:rsidRDefault="000D4B2F" w:rsidP="00A45BD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bCs/>
          <w:color w:val="000000" w:themeColor="text1"/>
        </w:rPr>
      </w:pPr>
      <w:r w:rsidRPr="00C70E8A">
        <w:rPr>
          <w:color w:val="000000" w:themeColor="text1"/>
        </w:rPr>
        <w:tab/>
        <w:t>Potato disease expression and yields in soils collected from virgin, non-virgin and native fields were quantified in a microplot study. Microplots were established in Pullman, WA</w:t>
      </w:r>
      <w:r w:rsidR="00D63FE1" w:rsidRPr="00C70E8A">
        <w:rPr>
          <w:color w:val="000000" w:themeColor="text1"/>
        </w:rPr>
        <w:t xml:space="preserve"> (</w:t>
      </w:r>
      <w:r w:rsidR="00D63FE1" w:rsidRPr="00C70E8A">
        <w:rPr>
          <w:b/>
          <w:bCs/>
          <w:color w:val="000000" w:themeColor="text1"/>
        </w:rPr>
        <w:t>Figure 2</w:t>
      </w:r>
      <w:r w:rsidR="00D63FE1" w:rsidRPr="00C70E8A">
        <w:rPr>
          <w:color w:val="000000" w:themeColor="text1"/>
        </w:rPr>
        <w:t>)</w:t>
      </w:r>
      <w:r w:rsidRPr="00C70E8A">
        <w:rPr>
          <w:color w:val="000000" w:themeColor="text1"/>
        </w:rPr>
        <w:t xml:space="preserve">. The study had a two-way design with soil factors (virgin, non-virgin, and native) nested within location factors (Skagit Valley and Columbia Basin). The pots were arranged in a randomized complete block design along the predominant environmental gradient at the site. Each pair/triplet of fields were assigned randomly to the block. For the 2021 field season, the study only included soil samples from virgin and non-virgin fields. However, in 2022, an additional soil type, native soil, were also included in the study. Pots were filled with soil and Russet Burbank potatoes were planted in each pot during first week of May. Before planting, seed tubers were assayed on semi-selective media for the presence of the </w:t>
      </w:r>
      <w:r w:rsidRPr="00C70E8A">
        <w:rPr>
          <w:i/>
          <w:color w:val="000000" w:themeColor="text1"/>
        </w:rPr>
        <w:t xml:space="preserve">V. dahliae and C. </w:t>
      </w:r>
      <w:proofErr w:type="spellStart"/>
      <w:r w:rsidRPr="00C70E8A">
        <w:rPr>
          <w:i/>
          <w:color w:val="000000" w:themeColor="text1"/>
        </w:rPr>
        <w:t>coccodes</w:t>
      </w:r>
      <w:proofErr w:type="spellEnd"/>
      <w:r w:rsidRPr="00C70E8A">
        <w:rPr>
          <w:color w:val="000000" w:themeColor="text1"/>
        </w:rPr>
        <w:t xml:space="preserve">. Seed tubers free of </w:t>
      </w:r>
      <w:r w:rsidRPr="00C70E8A">
        <w:rPr>
          <w:i/>
          <w:color w:val="000000" w:themeColor="text1"/>
        </w:rPr>
        <w:t>V. dahliae</w:t>
      </w:r>
      <w:r w:rsidRPr="00C70E8A">
        <w:rPr>
          <w:color w:val="000000" w:themeColor="text1"/>
        </w:rPr>
        <w:t xml:space="preserve"> and </w:t>
      </w:r>
      <w:r w:rsidRPr="00C70E8A">
        <w:rPr>
          <w:i/>
          <w:color w:val="000000" w:themeColor="text1"/>
        </w:rPr>
        <w:t xml:space="preserve">C. </w:t>
      </w:r>
      <w:proofErr w:type="spellStart"/>
      <w:r w:rsidRPr="00C70E8A">
        <w:rPr>
          <w:i/>
          <w:color w:val="000000" w:themeColor="text1"/>
        </w:rPr>
        <w:t>coccodes</w:t>
      </w:r>
      <w:proofErr w:type="spellEnd"/>
      <w:r w:rsidRPr="00C70E8A">
        <w:rPr>
          <w:color w:val="000000" w:themeColor="text1"/>
        </w:rPr>
        <w:t xml:space="preserve"> were</w:t>
      </w:r>
      <w:r w:rsidR="009E7735">
        <w:rPr>
          <w:color w:val="000000" w:themeColor="text1"/>
        </w:rPr>
        <w:t xml:space="preserve"> </w:t>
      </w:r>
      <w:r w:rsidRPr="00C70E8A">
        <w:rPr>
          <w:color w:val="000000" w:themeColor="text1"/>
        </w:rPr>
        <w:t>used for planting. Plants were watered regularly, and plots were weeded as needed. Pots were harvested in mid-October or upon plant senescence. Potato tuber weight and tuber count w</w:t>
      </w:r>
      <w:r w:rsidR="0042594A" w:rsidRPr="00C70E8A">
        <w:rPr>
          <w:color w:val="000000" w:themeColor="text1"/>
        </w:rPr>
        <w:t>ere</w:t>
      </w:r>
      <w:r w:rsidRPr="00C70E8A">
        <w:rPr>
          <w:color w:val="000000" w:themeColor="text1"/>
        </w:rPr>
        <w:t xml:space="preserve"> recorded for each microplot. </w:t>
      </w:r>
    </w:p>
    <w:p w14:paraId="611BE68E" w14:textId="77777777" w:rsidR="000D4B2F" w:rsidRPr="00C70E8A" w:rsidRDefault="000D4B2F" w:rsidP="002F3F39">
      <w:pPr>
        <w:ind w:firstLine="720"/>
        <w:rPr>
          <w:bCs/>
          <w:color w:val="000000" w:themeColor="text1"/>
          <w:szCs w:val="24"/>
        </w:rPr>
      </w:pPr>
    </w:p>
    <w:p w14:paraId="346B9449" w14:textId="7E3F6388" w:rsidR="000D4B2F" w:rsidRPr="00C70E8A" w:rsidRDefault="002509FC" w:rsidP="002509FC">
      <w:pPr>
        <w:rPr>
          <w:b/>
          <w:color w:val="000000" w:themeColor="text1"/>
          <w:szCs w:val="24"/>
        </w:rPr>
      </w:pPr>
      <w:r w:rsidRPr="00C70E8A">
        <w:rPr>
          <w:b/>
          <w:color w:val="000000" w:themeColor="text1"/>
          <w:szCs w:val="24"/>
        </w:rPr>
        <w:t>Objective 4: Study of potato associated microbiome:</w:t>
      </w:r>
    </w:p>
    <w:p w14:paraId="60DA4C9E" w14:textId="5C5774F5" w:rsidR="002509FC" w:rsidRPr="00C70E8A" w:rsidRDefault="002509FC" w:rsidP="002509FC">
      <w:pPr>
        <w:rPr>
          <w:bCs/>
          <w:color w:val="000000" w:themeColor="text1"/>
          <w:szCs w:val="24"/>
        </w:rPr>
      </w:pPr>
    </w:p>
    <w:p w14:paraId="222ECD92" w14:textId="4957A52C" w:rsidR="002509FC" w:rsidRPr="00C70E8A" w:rsidRDefault="002509FC" w:rsidP="002509FC">
      <w:pPr>
        <w:ind w:firstLine="720"/>
        <w:rPr>
          <w:bCs/>
          <w:color w:val="000000" w:themeColor="text1"/>
          <w:szCs w:val="24"/>
        </w:rPr>
      </w:pPr>
      <w:r w:rsidRPr="00C70E8A">
        <w:rPr>
          <w:color w:val="000000" w:themeColor="text1"/>
        </w:rPr>
        <w:t xml:space="preserve">Samples from potato rhizosphere, </w:t>
      </w:r>
      <w:proofErr w:type="spellStart"/>
      <w:r w:rsidRPr="00C70E8A">
        <w:rPr>
          <w:color w:val="000000" w:themeColor="text1"/>
        </w:rPr>
        <w:t>endosphere</w:t>
      </w:r>
      <w:proofErr w:type="spellEnd"/>
      <w:r w:rsidRPr="00C70E8A">
        <w:rPr>
          <w:color w:val="000000" w:themeColor="text1"/>
        </w:rPr>
        <w:t xml:space="preserve"> and bulk soil were collected from the microplots two months after planting to characterize the soil bacterial, fungal and protist community associated with potatoes for field season 2022. Briefly, soil samples were collected from the potato rhizosphere </w:t>
      </w:r>
      <w:commentRangeStart w:id="81"/>
      <w:r w:rsidRPr="00C70E8A">
        <w:rPr>
          <w:color w:val="000000" w:themeColor="text1"/>
        </w:rPr>
        <w:t xml:space="preserve">using a six </w:t>
      </w:r>
      <w:proofErr w:type="spellStart"/>
      <w:r w:rsidRPr="00C70E8A">
        <w:rPr>
          <w:color w:val="000000" w:themeColor="text1"/>
        </w:rPr>
        <w:t>inche</w:t>
      </w:r>
      <w:proofErr w:type="spellEnd"/>
      <w:del w:id="82" w:author="Paulitz, Tim" w:date="2023-02-11T10:11:00Z">
        <w:r w:rsidRPr="00C70E8A" w:rsidDel="00F32DEB">
          <w:rPr>
            <w:color w:val="000000" w:themeColor="text1"/>
          </w:rPr>
          <w:delText>s</w:delText>
        </w:r>
      </w:del>
      <w:r w:rsidRPr="00C70E8A">
        <w:rPr>
          <w:color w:val="000000" w:themeColor="text1"/>
        </w:rPr>
        <w:t xml:space="preserve"> deep soil probe</w:t>
      </w:r>
      <w:commentRangeEnd w:id="81"/>
      <w:r w:rsidR="00856F4A">
        <w:rPr>
          <w:rStyle w:val="CommentReference"/>
        </w:rPr>
        <w:commentReference w:id="81"/>
      </w:r>
      <w:r w:rsidRPr="00C70E8A">
        <w:rPr>
          <w:color w:val="000000" w:themeColor="text1"/>
        </w:rPr>
        <w:t xml:space="preserve">. All roots were separated out from the bulk soil and shaken to remove the adhered soil. The roots were placed in 15 ml tubes and 3 ml distilled water was added to the tube followed by sonication for 2 minutes to dislodge surface attached microbial communities into the soil slurry. Roots were removed from the tube and washed </w:t>
      </w:r>
      <w:r w:rsidR="009E7735">
        <w:rPr>
          <w:color w:val="000000" w:themeColor="text1"/>
        </w:rPr>
        <w:t>i</w:t>
      </w:r>
      <w:r w:rsidRPr="00C70E8A">
        <w:rPr>
          <w:color w:val="000000" w:themeColor="text1"/>
        </w:rPr>
        <w:t xml:space="preserve">n running water and were used for the endospheric community characterization. The soil slurries represented the rhizosphere sample. 1 ml of slurries was used for the DNA extraction. Further, a thin slice of tuber skin was taken from three tubers immediately after potato harvesting to study the microbial communities in the tuber skin. All bulk, rhizosphere, </w:t>
      </w:r>
      <w:proofErr w:type="spellStart"/>
      <w:r w:rsidRPr="00C70E8A">
        <w:rPr>
          <w:color w:val="000000" w:themeColor="text1"/>
        </w:rPr>
        <w:t>endosphere</w:t>
      </w:r>
      <w:proofErr w:type="spellEnd"/>
      <w:r w:rsidRPr="00C70E8A">
        <w:rPr>
          <w:color w:val="000000" w:themeColor="text1"/>
        </w:rPr>
        <w:t xml:space="preserve"> and tuber samples were stored in –20°C freezer until processing. DNA extraction was completed using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with slight modification for rhizosphere and bulk soil samples and with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PlantMini</w:t>
      </w:r>
      <w:proofErr w:type="spellEnd"/>
      <w:r w:rsidRPr="00C70E8A">
        <w:rPr>
          <w:color w:val="000000" w:themeColor="text1"/>
        </w:rPr>
        <w:t xml:space="preserve"> Kit for roots and tuber samples. The samples will then be sent to UMGC for bacterial, fungal and protist community sequencing as described above. From this part we will have good understanding of what type of microbiomes and how differently microbiomes are recruited by the potato plant when grown in </w:t>
      </w:r>
      <w:del w:id="83" w:author="Paulitz, Tim" w:date="2023-02-11T10:13:00Z">
        <w:r w:rsidRPr="00C70E8A" w:rsidDel="00B610FE">
          <w:rPr>
            <w:color w:val="000000" w:themeColor="text1"/>
          </w:rPr>
          <w:delText>the</w:delText>
        </w:r>
      </w:del>
      <w:r w:rsidRPr="00C70E8A">
        <w:rPr>
          <w:color w:val="000000" w:themeColor="text1"/>
        </w:rPr>
        <w:t xml:space="preserve"> soil with various</w:t>
      </w:r>
      <w:ins w:id="84" w:author="Paulitz, Tim" w:date="2023-02-11T10:13:00Z">
        <w:r w:rsidR="00B610FE">
          <w:rPr>
            <w:color w:val="000000" w:themeColor="text1"/>
          </w:rPr>
          <w:t xml:space="preserve"> cropping</w:t>
        </w:r>
      </w:ins>
      <w:r w:rsidRPr="00C70E8A">
        <w:rPr>
          <w:color w:val="000000" w:themeColor="text1"/>
        </w:rPr>
        <w:t xml:space="preserve"> histor</w:t>
      </w:r>
      <w:ins w:id="85" w:author="Paulitz, Tim" w:date="2023-02-11T10:13:00Z">
        <w:r w:rsidR="00B610FE">
          <w:rPr>
            <w:color w:val="000000" w:themeColor="text1"/>
          </w:rPr>
          <w:t>ies</w:t>
        </w:r>
      </w:ins>
      <w:del w:id="86" w:author="Paulitz, Tim" w:date="2023-02-11T10:13:00Z">
        <w:r w:rsidRPr="00C70E8A" w:rsidDel="00B610FE">
          <w:rPr>
            <w:color w:val="000000" w:themeColor="text1"/>
          </w:rPr>
          <w:delText>y</w:delText>
        </w:r>
      </w:del>
      <w:r w:rsidRPr="00C70E8A">
        <w:rPr>
          <w:color w:val="000000" w:themeColor="text1"/>
        </w:rPr>
        <w:t xml:space="preserve">. </w:t>
      </w:r>
    </w:p>
    <w:p w14:paraId="1430EE74" w14:textId="2385E8A4" w:rsidR="00160AA1" w:rsidRPr="00C70E8A" w:rsidRDefault="00160AA1" w:rsidP="00160AA1">
      <w:pPr>
        <w:rPr>
          <w:bCs/>
          <w:color w:val="000000" w:themeColor="text1"/>
          <w:szCs w:val="24"/>
        </w:rPr>
      </w:pPr>
    </w:p>
    <w:p w14:paraId="1A375D12" w14:textId="49AEEF53" w:rsidR="00160AA1" w:rsidRPr="00C70E8A" w:rsidRDefault="00160AA1" w:rsidP="00160AA1">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 xml:space="preserve">Objective </w:t>
      </w:r>
      <w:r w:rsidR="006B4275" w:rsidRPr="00C70E8A">
        <w:rPr>
          <w:b/>
          <w:color w:val="000000" w:themeColor="text1"/>
          <w:szCs w:val="24"/>
        </w:rPr>
        <w:t>5</w:t>
      </w:r>
      <w:r w:rsidRPr="00C70E8A">
        <w:rPr>
          <w:b/>
          <w:color w:val="000000" w:themeColor="text1"/>
          <w:szCs w:val="24"/>
        </w:rPr>
        <w:t>: Data visualization and statistical analysis:</w:t>
      </w:r>
    </w:p>
    <w:p w14:paraId="2318A02D" w14:textId="77777777" w:rsidR="00160AA1" w:rsidRPr="00C70E8A" w:rsidRDefault="00160AA1" w:rsidP="00160AA1">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0B199FB0" w14:textId="6735604A" w:rsidR="00160AA1" w:rsidRPr="00C70E8A" w:rsidRDefault="00A11BE3" w:rsidP="00A47065">
      <w:pPr>
        <w:ind w:firstLine="720"/>
        <w:rPr>
          <w:color w:val="000000" w:themeColor="text1"/>
        </w:rPr>
      </w:pPr>
      <w:r w:rsidRPr="00C70E8A">
        <w:rPr>
          <w:color w:val="000000" w:themeColor="text1"/>
        </w:rPr>
        <w:t xml:space="preserve">Visualization techniques, such as </w:t>
      </w:r>
      <w:r w:rsidR="00C5345E" w:rsidRPr="00C70E8A">
        <w:rPr>
          <w:color w:val="000000" w:themeColor="text1"/>
        </w:rPr>
        <w:t xml:space="preserve">boxplots, scatterplots, </w:t>
      </w:r>
      <w:r w:rsidRPr="00C70E8A">
        <w:rPr>
          <w:color w:val="000000" w:themeColor="text1"/>
        </w:rPr>
        <w:t>non-metric multidimensional scaling (NMDS), principal components analysis (PCA</w:t>
      </w:r>
      <w:ins w:id="87" w:author="Frost, Kenneth" w:date="2023-02-12T20:11:00Z">
        <w:r w:rsidR="00856F4A">
          <w:rPr>
            <w:color w:val="000000" w:themeColor="text1"/>
          </w:rPr>
          <w:t>)</w:t>
        </w:r>
      </w:ins>
      <w:r w:rsidR="00C5345E" w:rsidRPr="00C70E8A">
        <w:rPr>
          <w:color w:val="000000" w:themeColor="text1"/>
        </w:rPr>
        <w:t xml:space="preserve"> were</w:t>
      </w:r>
      <w:r w:rsidRPr="00C70E8A">
        <w:rPr>
          <w:color w:val="000000" w:themeColor="text1"/>
        </w:rPr>
        <w:t xml:space="preserve"> used to explore the relationships between soil characteristics</w:t>
      </w:r>
      <w:del w:id="88" w:author="Frost, Kenneth" w:date="2023-02-12T20:12:00Z">
        <w:r w:rsidRPr="00C70E8A" w:rsidDel="00856F4A">
          <w:rPr>
            <w:color w:val="000000" w:themeColor="text1"/>
          </w:rPr>
          <w:delText>,</w:delText>
        </w:r>
      </w:del>
      <w:ins w:id="89" w:author="Frost, Kenneth" w:date="2023-02-12T20:12:00Z">
        <w:r w:rsidR="00856F4A">
          <w:rPr>
            <w:color w:val="000000" w:themeColor="text1"/>
          </w:rPr>
          <w:t xml:space="preserve"> and</w:t>
        </w:r>
      </w:ins>
      <w:r w:rsidRPr="00C70E8A">
        <w:rPr>
          <w:color w:val="000000" w:themeColor="text1"/>
        </w:rPr>
        <w:t xml:space="preserve"> potato yields</w:t>
      </w:r>
      <w:commentRangeStart w:id="90"/>
      <w:r w:rsidRPr="00C70E8A">
        <w:rPr>
          <w:color w:val="000000" w:themeColor="text1"/>
        </w:rPr>
        <w:t xml:space="preserve">. </w:t>
      </w:r>
      <w:r w:rsidR="00A30103" w:rsidRPr="00C70E8A">
        <w:rPr>
          <w:rStyle w:val="normaltextrun"/>
          <w:color w:val="000000" w:themeColor="text1"/>
          <w:shd w:val="clear" w:color="auto" w:fill="FFFFFF"/>
        </w:rPr>
        <w:t>In order to understand nematode community diversity, both alpha and beta diversity indices were calculated</w:t>
      </w:r>
      <w:commentRangeEnd w:id="90"/>
      <w:r w:rsidR="00856F4A">
        <w:rPr>
          <w:rStyle w:val="CommentReference"/>
        </w:rPr>
        <w:commentReference w:id="90"/>
      </w:r>
      <w:r w:rsidR="00A30103" w:rsidRPr="00C70E8A">
        <w:rPr>
          <w:rStyle w:val="normaltextrun"/>
          <w:color w:val="000000" w:themeColor="text1"/>
          <w:shd w:val="clear" w:color="auto" w:fill="FFFFFF"/>
        </w:rPr>
        <w:t xml:space="preserve">. For alpha diversity, Shannon’s diversity index was calculated, and a statistical test was conducted using a linear mixed model with the "lme4" package in R, with </w:t>
      </w:r>
      <w:ins w:id="91" w:author="Griffin LaHue, Deirdre" w:date="2023-02-12T21:52:00Z">
        <w:r w:rsidR="007762B5">
          <w:rPr>
            <w:rStyle w:val="normaltextrun"/>
            <w:color w:val="000000" w:themeColor="text1"/>
            <w:shd w:val="clear" w:color="auto" w:fill="FFFFFF"/>
          </w:rPr>
          <w:t>field</w:t>
        </w:r>
      </w:ins>
      <w:del w:id="92" w:author="Griffin LaHue, Deirdre" w:date="2023-02-12T21:52:00Z">
        <w:r w:rsidR="00A30103" w:rsidRPr="00C70E8A" w:rsidDel="007762B5">
          <w:rPr>
            <w:rStyle w:val="normaltextrun"/>
            <w:color w:val="000000" w:themeColor="text1"/>
            <w:shd w:val="clear" w:color="auto" w:fill="FFFFFF"/>
          </w:rPr>
          <w:delText>soil</w:delText>
        </w:r>
      </w:del>
      <w:r w:rsidR="00A30103" w:rsidRPr="00C70E8A">
        <w:rPr>
          <w:rStyle w:val="normaltextrun"/>
          <w:color w:val="000000" w:themeColor="text1"/>
          <w:shd w:val="clear" w:color="auto" w:fill="FFFFFF"/>
        </w:rPr>
        <w:t xml:space="preserve"> type</w:t>
      </w:r>
      <w:ins w:id="93" w:author="Griffin LaHue, Deirdre" w:date="2023-02-12T21:50:00Z">
        <w:r w:rsidR="005B22C1">
          <w:rPr>
            <w:rStyle w:val="normaltextrun"/>
            <w:color w:val="000000" w:themeColor="text1"/>
            <w:shd w:val="clear" w:color="auto" w:fill="FFFFFF"/>
          </w:rPr>
          <w:t xml:space="preserve"> (virgin, non-virgin, native)</w:t>
        </w:r>
      </w:ins>
      <w:r w:rsidR="00A30103" w:rsidRPr="00C70E8A">
        <w:rPr>
          <w:rStyle w:val="normaltextrun"/>
          <w:color w:val="000000" w:themeColor="text1"/>
          <w:shd w:val="clear" w:color="auto" w:fill="FFFFFF"/>
        </w:rPr>
        <w:t xml:space="preserve"> as a fixed effect and location as a random effect. The beta diversity was also computed, which measures the distance between the samples. Due to the high dimensionality of the obtained beta diversity, non-metric multidimensional scaling (NMDS) was used to reduce it to a lower dimension. The two resulting </w:t>
      </w:r>
      <w:r w:rsidR="00A30103" w:rsidRPr="00C70E8A">
        <w:rPr>
          <w:rStyle w:val="normaltextrun"/>
          <w:color w:val="000000" w:themeColor="text1"/>
          <w:shd w:val="clear" w:color="auto" w:fill="FFFFFF"/>
        </w:rPr>
        <w:lastRenderedPageBreak/>
        <w:t>features were visualized using a biplot. A permutational multivariate analysis of variance (PERMANOVA) was performed for the statistical analysis of beta diversity using the "</w:t>
      </w:r>
      <w:proofErr w:type="spellStart"/>
      <w:r w:rsidR="00A30103" w:rsidRPr="00C70E8A">
        <w:rPr>
          <w:rStyle w:val="normaltextrun"/>
          <w:color w:val="000000" w:themeColor="text1"/>
          <w:shd w:val="clear" w:color="auto" w:fill="FFFFFF"/>
        </w:rPr>
        <w:t>adonis</w:t>
      </w:r>
      <w:proofErr w:type="spellEnd"/>
      <w:r w:rsidR="00A30103" w:rsidRPr="00C70E8A">
        <w:rPr>
          <w:rStyle w:val="normaltextrun"/>
          <w:color w:val="000000" w:themeColor="text1"/>
          <w:shd w:val="clear" w:color="auto" w:fill="FFFFFF"/>
        </w:rPr>
        <w:t>" function in the "vegan" package in R. The dispersion effect was also estimated. Furthermore, nematode-based soil health indicators, including the enrichment index, structure index, and maturity index, were calculated for all samples.</w:t>
      </w:r>
      <w:r w:rsidR="00A30103" w:rsidRPr="00C70E8A">
        <w:rPr>
          <w:rStyle w:val="eop"/>
          <w:color w:val="000000" w:themeColor="text1"/>
          <w:shd w:val="clear" w:color="auto" w:fill="FFFFFF"/>
        </w:rPr>
        <w:t xml:space="preserve"> The correlation coefficients were calculated between soil health indicators and soil characteristics (physical and chemical) and the relationship among variables were visualized using heat map.  </w:t>
      </w:r>
      <w:r w:rsidR="00A47065" w:rsidRPr="00C70E8A">
        <w:rPr>
          <w:color w:val="000000" w:themeColor="text1"/>
        </w:rPr>
        <w:t xml:space="preserve">Further, </w:t>
      </w:r>
      <w:del w:id="94" w:author="Paulitz, Tim" w:date="2023-02-11T10:14:00Z">
        <w:r w:rsidR="00A47065" w:rsidRPr="00C70E8A" w:rsidDel="00B610FE">
          <w:rPr>
            <w:color w:val="000000" w:themeColor="text1"/>
          </w:rPr>
          <w:delText>for</w:delText>
        </w:r>
      </w:del>
      <w:r w:rsidR="00A47065" w:rsidRPr="00C70E8A">
        <w:rPr>
          <w:color w:val="000000" w:themeColor="text1"/>
        </w:rPr>
        <w:t xml:space="preserve"> </w:t>
      </w:r>
      <w:ins w:id="95" w:author="Griffin LaHue, Deirdre" w:date="2023-02-12T21:51:00Z">
        <w:r w:rsidR="00903BC7">
          <w:rPr>
            <w:color w:val="000000" w:themeColor="text1"/>
          </w:rPr>
          <w:t xml:space="preserve">soil </w:t>
        </w:r>
        <w:r w:rsidR="007762B5">
          <w:rPr>
            <w:color w:val="000000" w:themeColor="text1"/>
          </w:rPr>
          <w:t xml:space="preserve">properties, </w:t>
        </w:r>
      </w:ins>
      <w:r w:rsidR="00A47065" w:rsidRPr="00C70E8A">
        <w:rPr>
          <w:color w:val="000000" w:themeColor="text1"/>
        </w:rPr>
        <w:t xml:space="preserve">potato yield and count data </w:t>
      </w:r>
      <w:del w:id="96" w:author="reviewer" w:date="2023-02-12T12:33:00Z">
        <w:r w:rsidR="00A47065" w:rsidRPr="00C70E8A" w:rsidDel="00DB376F">
          <w:rPr>
            <w:color w:val="000000" w:themeColor="text1"/>
          </w:rPr>
          <w:delText xml:space="preserve">was </w:delText>
        </w:r>
      </w:del>
      <w:ins w:id="97" w:author="reviewer" w:date="2023-02-12T12:33:00Z">
        <w:r w:rsidR="00DB376F" w:rsidRPr="00C70E8A">
          <w:rPr>
            <w:color w:val="000000" w:themeColor="text1"/>
          </w:rPr>
          <w:t>w</w:t>
        </w:r>
        <w:r w:rsidR="00DB376F">
          <w:rPr>
            <w:color w:val="000000" w:themeColor="text1"/>
          </w:rPr>
          <w:t>ere</w:t>
        </w:r>
        <w:r w:rsidR="00DB376F" w:rsidRPr="00C70E8A">
          <w:rPr>
            <w:color w:val="000000" w:themeColor="text1"/>
          </w:rPr>
          <w:t xml:space="preserve"> </w:t>
        </w:r>
      </w:ins>
      <w:r w:rsidR="00A47065" w:rsidRPr="00C70E8A">
        <w:rPr>
          <w:color w:val="000000" w:themeColor="text1"/>
        </w:rPr>
        <w:t xml:space="preserve">analyzed considering </w:t>
      </w:r>
      <w:ins w:id="98" w:author="Griffin LaHue, Deirdre" w:date="2023-02-12T21:52:00Z">
        <w:r w:rsidR="007762B5">
          <w:rPr>
            <w:color w:val="000000" w:themeColor="text1"/>
          </w:rPr>
          <w:t xml:space="preserve">field type </w:t>
        </w:r>
      </w:ins>
      <w:del w:id="99" w:author="Griffin LaHue, Deirdre" w:date="2023-02-12T21:52:00Z">
        <w:r w:rsidRPr="00C70E8A" w:rsidDel="007762B5">
          <w:rPr>
            <w:color w:val="000000" w:themeColor="text1"/>
          </w:rPr>
          <w:delText xml:space="preserve">soil factor </w:delText>
        </w:r>
      </w:del>
      <w:r w:rsidRPr="00C70E8A">
        <w:rPr>
          <w:color w:val="000000" w:themeColor="text1"/>
        </w:rPr>
        <w:t xml:space="preserve">as a fixed effect and location </w:t>
      </w:r>
      <w:r w:rsidR="00A47065" w:rsidRPr="00C70E8A">
        <w:rPr>
          <w:color w:val="000000" w:themeColor="text1"/>
        </w:rPr>
        <w:t>as a</w:t>
      </w:r>
      <w:r w:rsidRPr="00C70E8A">
        <w:rPr>
          <w:color w:val="000000" w:themeColor="text1"/>
        </w:rPr>
        <w:t xml:space="preserve"> random effect. </w:t>
      </w:r>
      <w:r w:rsidR="00C5345E" w:rsidRPr="00C70E8A">
        <w:rPr>
          <w:color w:val="000000" w:themeColor="text1"/>
        </w:rPr>
        <w:t xml:space="preserve">We will complete comprehensive analysis once we obtain sequence data for microbiome. </w:t>
      </w:r>
    </w:p>
    <w:p w14:paraId="1A025617" w14:textId="28A46878" w:rsidR="00F60844" w:rsidRPr="00C70E8A" w:rsidRDefault="00F60844" w:rsidP="00A45BDF">
      <w:pPr>
        <w:ind w:firstLine="720"/>
        <w:rPr>
          <w:bCs/>
          <w:color w:val="000000" w:themeColor="text1"/>
        </w:rPr>
      </w:pPr>
    </w:p>
    <w:p w14:paraId="2EB6FE9D"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Results and Discussion:</w:t>
      </w:r>
    </w:p>
    <w:p w14:paraId="14BB556E" w14:textId="77777777" w:rsidR="003063BC" w:rsidRPr="00C70E8A" w:rsidRDefault="003063BC" w:rsidP="00F4241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5B01FE75" w14:textId="1A6D7D55" w:rsidR="00B145B6" w:rsidRPr="00C70E8A" w:rsidRDefault="00BB6BB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The results for the soil nematode communities have been obtained for sequencing-based technique for 2021 samples and morphological-based method for 2022 samples.</w:t>
      </w:r>
      <w:r w:rsidR="00C52374" w:rsidRPr="00C70E8A">
        <w:rPr>
          <w:color w:val="000000" w:themeColor="text1"/>
        </w:rPr>
        <w:t xml:space="preserve"> </w:t>
      </w:r>
      <w:r w:rsidRPr="00C70E8A">
        <w:rPr>
          <w:color w:val="000000" w:themeColor="text1"/>
        </w:rPr>
        <w:t>For 2021</w:t>
      </w:r>
      <w:r w:rsidR="00FE2F90" w:rsidRPr="00C70E8A">
        <w:rPr>
          <w:color w:val="000000" w:themeColor="text1"/>
        </w:rPr>
        <w:t xml:space="preserve"> samples</w:t>
      </w:r>
      <w:r w:rsidRPr="00C70E8A">
        <w:rPr>
          <w:color w:val="000000" w:themeColor="text1"/>
        </w:rPr>
        <w:t>, obtained sequences were classified to eight gen</w:t>
      </w:r>
      <w:ins w:id="100" w:author="Paulitz, Tim" w:date="2023-02-11T10:14:00Z">
        <w:r w:rsidR="00B610FE">
          <w:rPr>
            <w:color w:val="000000" w:themeColor="text1"/>
          </w:rPr>
          <w:t>era</w:t>
        </w:r>
      </w:ins>
      <w:del w:id="101" w:author="Paulitz, Tim" w:date="2023-02-11T10:14:00Z">
        <w:r w:rsidRPr="00C70E8A" w:rsidDel="00B610FE">
          <w:rPr>
            <w:color w:val="000000" w:themeColor="text1"/>
          </w:rPr>
          <w:delText>us</w:delText>
        </w:r>
      </w:del>
      <w:r w:rsidRPr="00C70E8A">
        <w:rPr>
          <w:color w:val="000000" w:themeColor="text1"/>
        </w:rPr>
        <w:t>, one family and one at order level.</w:t>
      </w:r>
      <w:r w:rsidR="00FE2F90" w:rsidRPr="00C70E8A">
        <w:rPr>
          <w:color w:val="000000" w:themeColor="text1"/>
        </w:rPr>
        <w:t xml:space="preserve"> </w:t>
      </w:r>
      <w:r w:rsidRPr="00C70E8A">
        <w:rPr>
          <w:color w:val="000000" w:themeColor="text1"/>
        </w:rPr>
        <w:t xml:space="preserve">There was a lot of nematode diversity between samples in the virgin and non-virgin sites. Many of the identified genera contained free-living nematodes. </w:t>
      </w:r>
      <w:r w:rsidRPr="00C70E8A">
        <w:rPr>
          <w:i/>
          <w:iCs/>
          <w:color w:val="000000" w:themeColor="text1"/>
        </w:rPr>
        <w:t>Ditylenchus</w:t>
      </w:r>
      <w:r w:rsidRPr="00C70E8A">
        <w:rPr>
          <w:color w:val="000000" w:themeColor="text1"/>
        </w:rPr>
        <w:t>, a gen</w:t>
      </w:r>
      <w:ins w:id="102" w:author="Paulitz, Tim" w:date="2023-02-11T10:14:00Z">
        <w:r w:rsidR="00B610FE">
          <w:rPr>
            <w:color w:val="000000" w:themeColor="text1"/>
          </w:rPr>
          <w:t>us</w:t>
        </w:r>
      </w:ins>
      <w:del w:id="103" w:author="Paulitz, Tim" w:date="2023-02-11T10:14:00Z">
        <w:r w:rsidRPr="00C70E8A" w:rsidDel="00B610FE">
          <w:rPr>
            <w:color w:val="000000" w:themeColor="text1"/>
          </w:rPr>
          <w:delText>era</w:delText>
        </w:r>
      </w:del>
      <w:r w:rsidRPr="00C70E8A">
        <w:rPr>
          <w:color w:val="000000" w:themeColor="text1"/>
        </w:rPr>
        <w:t xml:space="preserve"> of plant parasitic nematodes, was found in both virgin and non-virgin soil samples (</w:t>
      </w:r>
      <w:r w:rsidRPr="00C70E8A">
        <w:rPr>
          <w:b/>
          <w:bCs/>
          <w:color w:val="000000" w:themeColor="text1"/>
        </w:rPr>
        <w:t xml:space="preserve">Figure </w:t>
      </w:r>
      <w:r w:rsidR="006A1469" w:rsidRPr="00C70E8A">
        <w:rPr>
          <w:b/>
          <w:bCs/>
          <w:color w:val="000000" w:themeColor="text1"/>
        </w:rPr>
        <w:t>3</w:t>
      </w:r>
      <w:r w:rsidRPr="00C70E8A">
        <w:rPr>
          <w:b/>
          <w:bCs/>
          <w:color w:val="000000" w:themeColor="text1"/>
        </w:rPr>
        <w:t>A</w:t>
      </w:r>
      <w:r w:rsidRPr="00C70E8A">
        <w:rPr>
          <w:color w:val="000000" w:themeColor="text1"/>
        </w:rPr>
        <w:t xml:space="preserve">). Further, statistical analysis on diversity and correlation with soil factors will be </w:t>
      </w:r>
      <w:r w:rsidR="00FE2F90" w:rsidRPr="00C70E8A">
        <w:rPr>
          <w:color w:val="000000" w:themeColor="text1"/>
        </w:rPr>
        <w:t>performed</w:t>
      </w:r>
      <w:r w:rsidRPr="00C70E8A">
        <w:rPr>
          <w:color w:val="000000" w:themeColor="text1"/>
        </w:rPr>
        <w:t xml:space="preserve"> to better understand the soil nematode communities in both soil types. </w:t>
      </w:r>
    </w:p>
    <w:p w14:paraId="736D0B58" w14:textId="39591D0B" w:rsidR="00DD2FDF" w:rsidRPr="00C70E8A" w:rsidRDefault="00DD2FDF"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2ABBF2F5" w14:textId="151680E8" w:rsidR="00DD2FDF" w:rsidRPr="00C70E8A" w:rsidRDefault="00023E7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rStyle w:val="normaltextrun"/>
          <w:color w:val="000000" w:themeColor="text1"/>
          <w:shd w:val="clear" w:color="auto" w:fill="FFFFFF"/>
        </w:rPr>
        <w:tab/>
        <w:t>In 2022 samples, a total of 43 different nematode taxa were identified using a morphology-based method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3</w:t>
      </w:r>
      <w:r w:rsidRPr="00C70E8A">
        <w:rPr>
          <w:rStyle w:val="normaltextrun"/>
          <w:b/>
          <w:bCs/>
          <w:color w:val="000000" w:themeColor="text1"/>
          <w:shd w:val="clear" w:color="auto" w:fill="FFFFFF"/>
        </w:rPr>
        <w:t>B)</w:t>
      </w:r>
      <w:r w:rsidRPr="00C70E8A">
        <w:rPr>
          <w:rStyle w:val="normaltextrun"/>
          <w:color w:val="000000" w:themeColor="text1"/>
          <w:shd w:val="clear" w:color="auto" w:fill="FFFFFF"/>
        </w:rPr>
        <w:t xml:space="preserve">, with the majority being classified at the genus level. The majority of these taxa were free-living and non-parasitic nematodes. In a few samples, plant-parasitic genera such as </w:t>
      </w:r>
      <w:proofErr w:type="spellStart"/>
      <w:r w:rsidRPr="00C70E8A">
        <w:rPr>
          <w:rStyle w:val="normaltextrun"/>
          <w:i/>
          <w:iCs/>
          <w:color w:val="000000" w:themeColor="text1"/>
          <w:shd w:val="clear" w:color="auto" w:fill="FFFFFF"/>
        </w:rPr>
        <w:t>Pratylenchus</w:t>
      </w:r>
      <w:proofErr w:type="spellEnd"/>
      <w:r w:rsidRPr="00C70E8A">
        <w:rPr>
          <w:rStyle w:val="normaltextrun"/>
          <w:color w:val="000000" w:themeColor="text1"/>
          <w:shd w:val="clear" w:color="auto" w:fill="FFFFFF"/>
        </w:rPr>
        <w:t xml:space="preserve">, </w:t>
      </w:r>
      <w:r w:rsidRPr="00C70E8A">
        <w:rPr>
          <w:rStyle w:val="normaltextrun"/>
          <w:i/>
          <w:iCs/>
          <w:color w:val="000000" w:themeColor="text1"/>
          <w:shd w:val="clear" w:color="auto" w:fill="FFFFFF"/>
        </w:rPr>
        <w:t>Meloidogyne</w:t>
      </w:r>
      <w:r w:rsidRPr="00C70E8A">
        <w:rPr>
          <w:rStyle w:val="normaltextrun"/>
          <w:color w:val="000000" w:themeColor="text1"/>
          <w:shd w:val="clear" w:color="auto" w:fill="FFFFFF"/>
        </w:rPr>
        <w:t xml:space="preserve">, </w:t>
      </w:r>
      <w:proofErr w:type="spellStart"/>
      <w:r w:rsidRPr="00C70E8A">
        <w:rPr>
          <w:rStyle w:val="normaltextrun"/>
          <w:i/>
          <w:iCs/>
          <w:color w:val="000000" w:themeColor="text1"/>
          <w:shd w:val="clear" w:color="auto" w:fill="FFFFFF"/>
        </w:rPr>
        <w:t>Paratrichodorus</w:t>
      </w:r>
      <w:proofErr w:type="spellEnd"/>
      <w:r w:rsidRPr="00C70E8A">
        <w:rPr>
          <w:rStyle w:val="normaltextrun"/>
          <w:color w:val="000000" w:themeColor="text1"/>
          <w:shd w:val="clear" w:color="auto" w:fill="FFFFFF"/>
        </w:rPr>
        <w:t xml:space="preserve">, and </w:t>
      </w:r>
      <w:r w:rsidRPr="00C70E8A">
        <w:rPr>
          <w:rStyle w:val="normaltextrun"/>
          <w:i/>
          <w:iCs/>
          <w:color w:val="000000" w:themeColor="text1"/>
          <w:shd w:val="clear" w:color="auto" w:fill="FFFFFF"/>
        </w:rPr>
        <w:t>Ditylenchus</w:t>
      </w:r>
      <w:r w:rsidRPr="00C70E8A">
        <w:rPr>
          <w:rStyle w:val="normaltextrun"/>
          <w:color w:val="000000" w:themeColor="text1"/>
          <w:shd w:val="clear" w:color="auto" w:fill="FFFFFF"/>
        </w:rPr>
        <w:t xml:space="preserve"> were recovered. However, the abundance of potato parasitic nematodes was low compared to the rest of the taxa</w:t>
      </w:r>
      <w:del w:id="104" w:author="reviewer" w:date="2023-02-12T12:33:00Z">
        <w:r w:rsidRPr="00C70E8A" w:rsidDel="00DB376F">
          <w:rPr>
            <w:rStyle w:val="normaltextrun"/>
            <w:color w:val="000000" w:themeColor="text1"/>
            <w:shd w:val="clear" w:color="auto" w:fill="FFFFFF"/>
          </w:rPr>
          <w:delText>,</w:delText>
        </w:r>
      </w:del>
      <w:r w:rsidRPr="00C70E8A">
        <w:rPr>
          <w:rStyle w:val="normaltextrun"/>
          <w:color w:val="000000" w:themeColor="text1"/>
          <w:shd w:val="clear" w:color="auto" w:fill="FFFFFF"/>
        </w:rPr>
        <w:t xml:space="preserve"> and were also recovered in native soils. The Rhabditida order, which primarily consists of bacterivores, was the most abundant in all soil types and both locations. </w:t>
      </w:r>
      <w:proofErr w:type="spellStart"/>
      <w:r w:rsidRPr="00C70E8A">
        <w:rPr>
          <w:rStyle w:val="normaltextrun"/>
          <w:i/>
          <w:iCs/>
          <w:color w:val="000000" w:themeColor="text1"/>
          <w:shd w:val="clear" w:color="auto" w:fill="FFFFFF"/>
        </w:rPr>
        <w:t>Cruznema</w:t>
      </w:r>
      <w:proofErr w:type="spellEnd"/>
      <w:r w:rsidRPr="00C70E8A">
        <w:rPr>
          <w:rStyle w:val="normaltextrun"/>
          <w:color w:val="000000" w:themeColor="text1"/>
          <w:shd w:val="clear" w:color="auto" w:fill="FFFFFF"/>
        </w:rPr>
        <w:t xml:space="preserve">, a bacterivore nematode genus that plays a role in nitrogen mineralization by releasing excess nitrogen, was more abundant in non-virgin soils of the Columbia Basin and less frequent or absent in the other soil types (Ferris et al. 1997). </w:t>
      </w:r>
      <w:proofErr w:type="spellStart"/>
      <w:r w:rsidRPr="00C70E8A">
        <w:rPr>
          <w:rStyle w:val="normaltextrun"/>
          <w:i/>
          <w:iCs/>
          <w:color w:val="000000" w:themeColor="text1"/>
          <w:shd w:val="clear" w:color="auto" w:fill="FFFFFF"/>
        </w:rPr>
        <w:t>Acrobeles</w:t>
      </w:r>
      <w:proofErr w:type="spellEnd"/>
      <w:r w:rsidRPr="00C70E8A">
        <w:rPr>
          <w:rStyle w:val="normaltextrun"/>
          <w:color w:val="000000" w:themeColor="text1"/>
          <w:shd w:val="clear" w:color="auto" w:fill="FFFFFF"/>
        </w:rPr>
        <w:t xml:space="preserve">, a common bacterivore in agricultural soil, was abundant in the Columbia Basin but was less abundant in Skagit Valley soils. </w:t>
      </w:r>
      <w:proofErr w:type="spellStart"/>
      <w:r w:rsidRPr="00C70E8A">
        <w:rPr>
          <w:rStyle w:val="normaltextrun"/>
          <w:i/>
          <w:iCs/>
          <w:color w:val="000000" w:themeColor="text1"/>
          <w:shd w:val="clear" w:color="auto" w:fill="FFFFFF"/>
        </w:rPr>
        <w:t>Criconema</w:t>
      </w:r>
      <w:proofErr w:type="spellEnd"/>
      <w:r w:rsidRPr="00C70E8A">
        <w:rPr>
          <w:rStyle w:val="normaltextrun"/>
          <w:color w:val="000000" w:themeColor="text1"/>
          <w:shd w:val="clear" w:color="auto" w:fill="FFFFFF"/>
        </w:rPr>
        <w:t xml:space="preserve">, a genus that feeds on root tips and mature roots (Cordero et al. 2012), and the </w:t>
      </w:r>
      <w:proofErr w:type="spellStart"/>
      <w:r w:rsidRPr="00C70E8A">
        <w:rPr>
          <w:rStyle w:val="normaltextrun"/>
          <w:color w:val="000000" w:themeColor="text1"/>
          <w:shd w:val="clear" w:color="auto" w:fill="FFFFFF"/>
        </w:rPr>
        <w:t>Tylenchidae</w:t>
      </w:r>
      <w:proofErr w:type="spellEnd"/>
      <w:r w:rsidRPr="00C70E8A">
        <w:rPr>
          <w:rStyle w:val="normaltextrun"/>
          <w:color w:val="000000" w:themeColor="text1"/>
          <w:shd w:val="clear" w:color="auto" w:fill="FFFFFF"/>
        </w:rPr>
        <w:t xml:space="preserve"> family, mostly consisting of fungal and algal feeders, were almost exclusively associated with native soils from the Skagit Valley (Qing and Bert 2019). This is not surprising as the native soils from Skagit Valley included samples from perennial forests.</w:t>
      </w:r>
      <w:r w:rsidRPr="00C70E8A">
        <w:rPr>
          <w:rStyle w:val="normaltextrun"/>
          <w:b/>
          <w:bCs/>
          <w:color w:val="000000" w:themeColor="text1"/>
          <w:shd w:val="clear" w:color="auto" w:fill="FFFFFF"/>
        </w:rPr>
        <w:t xml:space="preserve"> Figure </w:t>
      </w:r>
      <w:r w:rsidR="006A1469" w:rsidRPr="00C70E8A">
        <w:rPr>
          <w:rStyle w:val="normaltextrun"/>
          <w:b/>
          <w:bCs/>
          <w:color w:val="000000" w:themeColor="text1"/>
          <w:shd w:val="clear" w:color="auto" w:fill="FFFFFF"/>
        </w:rPr>
        <w:t>3</w:t>
      </w:r>
      <w:r w:rsidRPr="00C70E8A">
        <w:rPr>
          <w:rStyle w:val="normaltextrun"/>
          <w:b/>
          <w:bCs/>
          <w:color w:val="000000" w:themeColor="text1"/>
          <w:shd w:val="clear" w:color="auto" w:fill="FFFFFF"/>
        </w:rPr>
        <w:t>C</w:t>
      </w:r>
      <w:r w:rsidRPr="00C70E8A">
        <w:rPr>
          <w:rStyle w:val="normaltextrun"/>
          <w:color w:val="000000" w:themeColor="text1"/>
          <w:shd w:val="clear" w:color="auto" w:fill="FFFFFF"/>
        </w:rPr>
        <w:t xml:space="preserve"> shows the relative abundance of nematode taxa based on their feeding habits. Non-virgin soils were dominated by bacterivores, followed by fungivores, in both the Columbia Basin and Skagit Valley. In addition to bacterivores and fungivores, native soils in both regions had a relatively high abundance of herbivores. Although predators had relatively low abundance overall, they were absent in non-virgin soils in the Columbia Basin.</w:t>
      </w:r>
      <w:r w:rsidRPr="00C70E8A">
        <w:rPr>
          <w:rStyle w:val="eop"/>
          <w:color w:val="000000" w:themeColor="text1"/>
          <w:shd w:val="clear" w:color="auto" w:fill="FFFFFF"/>
        </w:rPr>
        <w:t> </w:t>
      </w:r>
    </w:p>
    <w:p w14:paraId="42F5C302" w14:textId="694704E8" w:rsidR="00853A70" w:rsidRPr="00C70E8A" w:rsidRDefault="00853A70"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p>
    <w:p w14:paraId="649428AC" w14:textId="60FBF77E" w:rsidR="00853A70" w:rsidRPr="00C70E8A" w:rsidRDefault="00EF759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rStyle w:val="normaltextrun"/>
          <w:color w:val="000000" w:themeColor="text1"/>
          <w:shd w:val="clear" w:color="auto" w:fill="FFFFFF"/>
        </w:rPr>
        <w:tab/>
        <w:t>Based on the taxa count data for nematode community, diversity indices were calculated. Shannon's diversity index, which estimates the within-sample diversity (alpha diversity), was calculated for each sample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Pr="00C70E8A">
        <w:rPr>
          <w:rStyle w:val="normaltextrun"/>
          <w:b/>
          <w:bCs/>
          <w:color w:val="000000" w:themeColor="text1"/>
          <w:shd w:val="clear" w:color="auto" w:fill="FFFFFF"/>
        </w:rPr>
        <w:t>A</w:t>
      </w:r>
      <w:r w:rsidRPr="00C70E8A">
        <w:rPr>
          <w:rStyle w:val="normaltextrun"/>
          <w:color w:val="000000" w:themeColor="text1"/>
          <w:shd w:val="clear" w:color="auto" w:fill="FFFFFF"/>
        </w:rPr>
        <w:t>). There was no statistically significant difference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 </w:t>
      </w:r>
      <w:r w:rsidRPr="00C70E8A">
        <w:rPr>
          <w:rStyle w:val="normaltextrun"/>
          <w:color w:val="000000" w:themeColor="text1"/>
          <w:shd w:val="clear" w:color="auto" w:fill="FFFFFF"/>
        </w:rPr>
        <w:lastRenderedPageBreak/>
        <w:t>0.05) in the Shannon's diversity index between soil types. The beta diversity which measures the diversity between samples was also calculated. According to the biplot, no unique clusters were obtained for the soil types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Pr="00C70E8A">
        <w:rPr>
          <w:rStyle w:val="normaltextrun"/>
          <w:b/>
          <w:bCs/>
          <w:color w:val="000000" w:themeColor="text1"/>
          <w:shd w:val="clear" w:color="auto" w:fill="FFFFFF"/>
        </w:rPr>
        <w:t>B</w:t>
      </w:r>
      <w:r w:rsidRPr="00C70E8A">
        <w:rPr>
          <w:rStyle w:val="normaltextrun"/>
          <w:color w:val="000000" w:themeColor="text1"/>
          <w:shd w:val="clear" w:color="auto" w:fill="FFFFFF"/>
        </w:rPr>
        <w:t>). Although there was not statistically significant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&lt;0.05) location effect, a statistically significant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 0.05) dispersion effect was observed for the native soil. The native soil samples had high variance and were more dispersed from the centroid compared to the virgin and non-virgin soils. The virgin and non-virgin soils had similar nematode community compositions. Previous studies have reported high species diversity within agricultural soil samples, meaning high alpha diversity and similar beta diversity across the samples. The same pattern was observed in the soil nematode communities in our study, with native soils being more dispersed than the non-virgin and virgin soils.</w:t>
      </w:r>
      <w:r w:rsidRPr="00C70E8A">
        <w:rPr>
          <w:rStyle w:val="eop"/>
          <w:color w:val="000000" w:themeColor="text1"/>
          <w:shd w:val="clear" w:color="auto" w:fill="FFFFFF"/>
        </w:rPr>
        <w:t> </w:t>
      </w:r>
    </w:p>
    <w:p w14:paraId="3356B2D3" w14:textId="20171C93" w:rsidR="00DD2FDF" w:rsidRPr="00C70E8A" w:rsidRDefault="00DD2FDF"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75D09275" w14:textId="62A63295" w:rsidR="00706BD5" w:rsidRPr="00D80995" w:rsidRDefault="000A6A89"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rPr>
      </w:pPr>
      <w:r w:rsidRPr="00C70E8A">
        <w:rPr>
          <w:color w:val="000000" w:themeColor="text1"/>
        </w:rPr>
        <w:tab/>
      </w:r>
      <w:r w:rsidR="00023E74" w:rsidRPr="00C70E8A">
        <w:rPr>
          <w:color w:val="000000" w:themeColor="text1"/>
        </w:rPr>
        <w:t>Nematodes are important part of the below ground soil web.</w:t>
      </w:r>
      <w:r w:rsidR="00982F19" w:rsidRPr="00C70E8A">
        <w:rPr>
          <w:color w:val="000000" w:themeColor="text1"/>
        </w:rPr>
        <w:t xml:space="preserve"> </w:t>
      </w:r>
      <w:r w:rsidR="00EF7594" w:rsidRPr="00C70E8A">
        <w:rPr>
          <w:color w:val="000000" w:themeColor="text1"/>
        </w:rPr>
        <w:t>Their occurrence in</w:t>
      </w:r>
      <w:r w:rsidR="00982F19" w:rsidRPr="00C70E8A">
        <w:rPr>
          <w:color w:val="000000" w:themeColor="text1"/>
        </w:rPr>
        <w:t xml:space="preserve"> wide range of habitats and feeding behavior</w:t>
      </w:r>
      <w:r w:rsidR="00EF7594" w:rsidRPr="00C70E8A">
        <w:rPr>
          <w:color w:val="000000" w:themeColor="text1"/>
        </w:rPr>
        <w:t>s</w:t>
      </w:r>
      <w:r w:rsidR="00982F19" w:rsidRPr="00C70E8A">
        <w:rPr>
          <w:color w:val="000000" w:themeColor="text1"/>
        </w:rPr>
        <w:t xml:space="preserve"> </w:t>
      </w:r>
      <w:r w:rsidR="00EF7594" w:rsidRPr="00C70E8A">
        <w:rPr>
          <w:color w:val="000000" w:themeColor="text1"/>
        </w:rPr>
        <w:t>make them valuable biological indicators for assessing soil health.</w:t>
      </w:r>
      <w:r w:rsidR="00982F19" w:rsidRPr="00C70E8A">
        <w:rPr>
          <w:color w:val="000000" w:themeColor="text1"/>
        </w:rPr>
        <w:t xml:space="preserve"> </w:t>
      </w:r>
      <w:r w:rsidR="00EF7594" w:rsidRPr="00C70E8A">
        <w:rPr>
          <w:color w:val="000000" w:themeColor="text1"/>
        </w:rPr>
        <w:t>Several nematode based soil health indicators have been developed</w:t>
      </w:r>
      <w:r w:rsidR="00982F19" w:rsidRPr="00C70E8A">
        <w:rPr>
          <w:color w:val="000000" w:themeColor="text1"/>
        </w:rPr>
        <w:t xml:space="preserve"> </w:t>
      </w:r>
      <w:r w:rsidR="002A6967" w:rsidRPr="00C70E8A">
        <w:rPr>
          <w:color w:val="000000" w:themeColor="text1"/>
        </w:rPr>
        <w:t xml:space="preserve">to assess the health of soil </w:t>
      </w:r>
      <w:r w:rsidR="00982F19" w:rsidRPr="00C70E8A">
        <w:rPr>
          <w:color w:val="000000" w:themeColor="text1"/>
        </w:rPr>
        <w:t xml:space="preserve">(Ferris and </w:t>
      </w:r>
      <w:proofErr w:type="spellStart"/>
      <w:r w:rsidR="00982F19" w:rsidRPr="00C70E8A">
        <w:rPr>
          <w:color w:val="000000" w:themeColor="text1"/>
        </w:rPr>
        <w:t>Bongers</w:t>
      </w:r>
      <w:proofErr w:type="spellEnd"/>
      <w:r w:rsidR="00982F19" w:rsidRPr="00C70E8A">
        <w:rPr>
          <w:color w:val="000000" w:themeColor="text1"/>
        </w:rPr>
        <w:t xml:space="preserve"> 2009, </w:t>
      </w:r>
      <w:proofErr w:type="spellStart"/>
      <w:r w:rsidR="00982F19" w:rsidRPr="00C70E8A">
        <w:rPr>
          <w:color w:val="000000" w:themeColor="text1"/>
        </w:rPr>
        <w:t>Preez</w:t>
      </w:r>
      <w:proofErr w:type="spellEnd"/>
      <w:r w:rsidR="00982F19" w:rsidRPr="00C70E8A">
        <w:rPr>
          <w:color w:val="000000" w:themeColor="text1"/>
        </w:rPr>
        <w:t xml:space="preserve"> et al. 2022). </w:t>
      </w:r>
      <w:r w:rsidR="00706BD5" w:rsidRPr="00C70E8A">
        <w:rPr>
          <w:rStyle w:val="normaltextrun"/>
          <w:color w:val="000000" w:themeColor="text1"/>
          <w:shd w:val="clear" w:color="auto" w:fill="FFFFFF"/>
        </w:rPr>
        <w:t xml:space="preserve">The Enrichment Index, which informs about food availability and nutrient enrichment in soil, and the Structure Index, which indicates the complexity of soil food web structures, were calculated. The native soils had a higher Structure Index, while majority of non-virgin and virgin soils had a higher Enrichment Index. The Structure Index was plotted against the Enrichment Index in </w:t>
      </w:r>
      <w:r w:rsidR="00706BD5" w:rsidRPr="00C70E8A">
        <w:rPr>
          <w:rStyle w:val="normaltextrun"/>
          <w:b/>
          <w:bCs/>
          <w:color w:val="000000" w:themeColor="text1"/>
          <w:shd w:val="clear" w:color="auto" w:fill="FFFFFF"/>
        </w:rPr>
        <w:t xml:space="preserve">Figure </w:t>
      </w:r>
      <w:proofErr w:type="gramStart"/>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C</w:t>
      </w:r>
      <w:proofErr w:type="gramEnd"/>
      <w:r w:rsidR="00706BD5" w:rsidRPr="00C70E8A">
        <w:rPr>
          <w:rStyle w:val="normaltextrun"/>
          <w:color w:val="000000" w:themeColor="text1"/>
          <w:shd w:val="clear" w:color="auto" w:fill="FFFFFF"/>
        </w:rPr>
        <w:t xml:space="preserve"> and the interpretation of the plot is shown in 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D</w:t>
      </w:r>
      <w:r w:rsidR="00706BD5" w:rsidRPr="00C70E8A">
        <w:rPr>
          <w:rStyle w:val="normaltextrun"/>
          <w:color w:val="000000" w:themeColor="text1"/>
          <w:shd w:val="clear" w:color="auto" w:fill="FFFFFF"/>
        </w:rPr>
        <w:t>. According to the plot, only two samples belonged to the upper right quadrant representing maturing, nitrogen-enriched, low C:N ratio, bacterial soil and one sample in the lower right quadrant (matured, fertile, moderate C:N ratio soil), and all three samples were from native fields</w:t>
      </w:r>
      <w:r w:rsidR="00A50B84" w:rsidRPr="00C70E8A">
        <w:rPr>
          <w:rStyle w:val="normaltextrun"/>
          <w:color w:val="000000" w:themeColor="text1"/>
          <w:shd w:val="clear" w:color="auto" w:fill="FFFFFF"/>
        </w:rPr>
        <w:t xml:space="preserve"> (</w:t>
      </w:r>
      <w:proofErr w:type="spellStart"/>
      <w:r w:rsidR="00A50B84" w:rsidRPr="00C70E8A">
        <w:rPr>
          <w:color w:val="000000" w:themeColor="text1"/>
        </w:rPr>
        <w:t>Preez</w:t>
      </w:r>
      <w:proofErr w:type="spellEnd"/>
      <w:r w:rsidR="00A50B84" w:rsidRPr="00C70E8A">
        <w:rPr>
          <w:color w:val="000000" w:themeColor="text1"/>
        </w:rPr>
        <w:t xml:space="preserve"> et al. 2022)</w:t>
      </w:r>
      <w:r w:rsidR="00706BD5" w:rsidRPr="00C70E8A">
        <w:rPr>
          <w:rStyle w:val="normaltextrun"/>
          <w:color w:val="000000" w:themeColor="text1"/>
          <w:shd w:val="clear" w:color="auto" w:fill="FFFFFF"/>
        </w:rPr>
        <w:t xml:space="preserve">. </w:t>
      </w:r>
      <w:proofErr w:type="gramStart"/>
      <w:r w:rsidR="00706BD5" w:rsidRPr="00C70E8A">
        <w:rPr>
          <w:rStyle w:val="normaltextrun"/>
          <w:color w:val="000000" w:themeColor="text1"/>
          <w:shd w:val="clear" w:color="auto" w:fill="FFFFFF"/>
        </w:rPr>
        <w:t>The majority of</w:t>
      </w:r>
      <w:proofErr w:type="gramEnd"/>
      <w:r w:rsidR="00706BD5" w:rsidRPr="00C70E8A">
        <w:rPr>
          <w:rStyle w:val="normaltextrun"/>
          <w:color w:val="000000" w:themeColor="text1"/>
          <w:shd w:val="clear" w:color="auto" w:fill="FFFFFF"/>
        </w:rPr>
        <w:t xml:space="preserve"> soils from non-virgin and virgin fields belonged to the upper left quadrant, meaning they are disturbed, nitrogen-enriched soils with low C:N ratio and mostly dominated by bacterivores. Additionally, the Maturity Index that indicates environmental disturbance was calculated. A high value of the Maturity Index represents a complex soil food web</w:t>
      </w:r>
      <w:r w:rsidR="00A50B84" w:rsidRPr="00C70E8A">
        <w:rPr>
          <w:rStyle w:val="normaltextrun"/>
          <w:color w:val="000000" w:themeColor="text1"/>
          <w:shd w:val="clear" w:color="auto" w:fill="FFFFFF"/>
        </w:rPr>
        <w:t xml:space="preserve"> (</w:t>
      </w:r>
      <w:proofErr w:type="spellStart"/>
      <w:r w:rsidR="00A50B84" w:rsidRPr="00C70E8A">
        <w:rPr>
          <w:color w:val="000000" w:themeColor="text1"/>
        </w:rPr>
        <w:t>Preez</w:t>
      </w:r>
      <w:proofErr w:type="spellEnd"/>
      <w:r w:rsidR="00A50B84" w:rsidRPr="00C70E8A">
        <w:rPr>
          <w:color w:val="000000" w:themeColor="text1"/>
        </w:rPr>
        <w:t xml:space="preserve"> et al. 2022)</w:t>
      </w:r>
      <w:r w:rsidR="00706BD5" w:rsidRPr="00C70E8A">
        <w:rPr>
          <w:rStyle w:val="normaltextrun"/>
          <w:color w:val="000000" w:themeColor="text1"/>
          <w:shd w:val="clear" w:color="auto" w:fill="FFFFFF"/>
        </w:rPr>
        <w:t>. All samples had values less than 2.5, indicating high disturbance and less complex food web structures present in Pacific Northwest soils based on the nematode community analysis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E</w:t>
      </w:r>
      <w:r w:rsidR="00706BD5" w:rsidRPr="00C70E8A">
        <w:rPr>
          <w:rStyle w:val="normaltextrun"/>
          <w:color w:val="000000" w:themeColor="text1"/>
          <w:shd w:val="clear" w:color="auto" w:fill="FFFFFF"/>
        </w:rPr>
        <w:t xml:space="preserve">). </w:t>
      </w:r>
      <w:r w:rsidR="00D80995">
        <w:t xml:space="preserve">Overall, many of the native sites tended to be more structured, with higher trophic levels like predators and omnivores.  Most of the cropped locations were higher in bacterivores, indicating higher levels </w:t>
      </w:r>
      <w:commentRangeStart w:id="105"/>
      <w:r w:rsidR="00D80995">
        <w:t>of N and N cycling</w:t>
      </w:r>
      <w:commentRangeEnd w:id="105"/>
      <w:r w:rsidR="00AA2D2F">
        <w:rPr>
          <w:rStyle w:val="CommentReference"/>
        </w:rPr>
        <w:commentReference w:id="105"/>
      </w:r>
      <w:r w:rsidR="00D80995">
        <w:t xml:space="preserve">.  Many of the native sites had a dominance of fungal feeders, indicating higher C/N ratios and more depleted N.  This type of analysis is an important indication of N cycling, especially from organic N sources that are mineralized by microbes and then more N released from nematode feeding. </w:t>
      </w:r>
      <w:r w:rsidR="00706BD5" w:rsidRPr="00C70E8A">
        <w:rPr>
          <w:rStyle w:val="normaltextrun"/>
          <w:color w:val="000000" w:themeColor="text1"/>
          <w:shd w:val="clear" w:color="auto" w:fill="FFFFFF"/>
        </w:rPr>
        <w:t>The correlation between nematode-based soil health indicators and soil characteristics was also computed. Active carbon and protein content had a positive relationship with the Structure Index, while the opposite relationship was observed for the Enrichment Index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F</w:t>
      </w:r>
      <w:r w:rsidR="00706BD5" w:rsidRPr="00C70E8A">
        <w:rPr>
          <w:rStyle w:val="normaltextrun"/>
          <w:color w:val="000000" w:themeColor="text1"/>
          <w:shd w:val="clear" w:color="auto" w:fill="FFFFFF"/>
        </w:rPr>
        <w:t>). Bacterivore nematodes were positively correlated with sandy soil and electrical conductivity, while negatively associated with soil pH, silty soil, and calcium content. Fungivore nematodes were positively correlated with soil pH, potassium, and calcium content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F</w:t>
      </w:r>
      <w:r w:rsidR="00706BD5" w:rsidRPr="00C70E8A">
        <w:rPr>
          <w:rStyle w:val="normaltextrun"/>
          <w:color w:val="000000" w:themeColor="text1"/>
          <w:shd w:val="clear" w:color="auto" w:fill="FFFFFF"/>
        </w:rPr>
        <w:t>).</w:t>
      </w:r>
      <w:r w:rsidR="00706BD5" w:rsidRPr="00C70E8A">
        <w:rPr>
          <w:rStyle w:val="eop"/>
          <w:color w:val="000000" w:themeColor="text1"/>
          <w:shd w:val="clear" w:color="auto" w:fill="FFFFFF"/>
        </w:rPr>
        <w:t> </w:t>
      </w:r>
    </w:p>
    <w:p w14:paraId="0007461C" w14:textId="3219615C" w:rsidR="006A1469" w:rsidRPr="00C70E8A" w:rsidRDefault="006A1469"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p>
    <w:p w14:paraId="59A887D6" w14:textId="5D8D38B9" w:rsidR="006A1469" w:rsidRPr="00C70E8A" w:rsidRDefault="006A1469"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Soil-borne pathogen</w:t>
      </w:r>
      <w:del w:id="106" w:author="Frost, Kenneth" w:date="2023-02-12T20:22:00Z">
        <w:r w:rsidRPr="00C70E8A" w:rsidDel="00AA2D2F">
          <w:rPr>
            <w:color w:val="000000" w:themeColor="text1"/>
          </w:rPr>
          <w:delText>s</w:delText>
        </w:r>
      </w:del>
      <w:r w:rsidRPr="00C70E8A">
        <w:rPr>
          <w:color w:val="000000" w:themeColor="text1"/>
        </w:rPr>
        <w:t xml:space="preserve"> propagules were detected in both virgin and non-virgin fields in 2021 samples (</w:t>
      </w:r>
      <w:r w:rsidRPr="00C70E8A">
        <w:rPr>
          <w:b/>
          <w:bCs/>
          <w:color w:val="000000" w:themeColor="text1"/>
        </w:rPr>
        <w:t>Figure 5</w:t>
      </w:r>
      <w:r w:rsidRPr="00C70E8A">
        <w:rPr>
          <w:color w:val="000000" w:themeColor="text1"/>
        </w:rPr>
        <w:t xml:space="preserve">). The most abundant and potentially plant pathogenic fungi detected were </w:t>
      </w:r>
      <w:r w:rsidRPr="00C70E8A">
        <w:rPr>
          <w:i/>
          <w:iCs/>
          <w:color w:val="000000" w:themeColor="text1"/>
        </w:rPr>
        <w:t>Fusarium</w:t>
      </w:r>
      <w:r w:rsidRPr="00C70E8A">
        <w:rPr>
          <w:color w:val="000000" w:themeColor="text1"/>
        </w:rPr>
        <w:t xml:space="preserve"> spp</w:t>
      </w:r>
      <w:ins w:id="107" w:author="Paulitz, Tim" w:date="2023-02-11T10:17:00Z">
        <w:r w:rsidR="00B610FE">
          <w:rPr>
            <w:color w:val="000000" w:themeColor="text1"/>
          </w:rPr>
          <w:t>.</w:t>
        </w:r>
      </w:ins>
      <w:r w:rsidRPr="00C70E8A">
        <w:rPr>
          <w:color w:val="000000" w:themeColor="text1"/>
        </w:rPr>
        <w:t xml:space="preserve"> had followed by </w:t>
      </w:r>
      <w:del w:id="108" w:author="Paulitz, Tim" w:date="2023-02-11T10:17:00Z">
        <w:r w:rsidRPr="00C70E8A" w:rsidDel="00B610FE">
          <w:rPr>
            <w:color w:val="000000" w:themeColor="text1"/>
          </w:rPr>
          <w:delText>the</w:delText>
        </w:r>
      </w:del>
      <w:r w:rsidRPr="00C70E8A">
        <w:rPr>
          <w:color w:val="000000" w:themeColor="text1"/>
        </w:rPr>
        <w:t xml:space="preserve"> </w:t>
      </w:r>
      <w:r w:rsidRPr="00C70E8A">
        <w:rPr>
          <w:i/>
          <w:iCs/>
          <w:color w:val="000000" w:themeColor="text1"/>
        </w:rPr>
        <w:t>Pythium</w:t>
      </w:r>
      <w:r w:rsidRPr="00C70E8A">
        <w:rPr>
          <w:color w:val="000000" w:themeColor="text1"/>
        </w:rPr>
        <w:t xml:space="preserve"> spp</w:t>
      </w:r>
      <w:ins w:id="109" w:author="Paulitz, Tim" w:date="2023-02-11T10:17:00Z">
        <w:r w:rsidR="00B610FE">
          <w:rPr>
            <w:color w:val="000000" w:themeColor="text1"/>
          </w:rPr>
          <w:t>.</w:t>
        </w:r>
      </w:ins>
      <w:r w:rsidRPr="00C70E8A">
        <w:rPr>
          <w:color w:val="000000" w:themeColor="text1"/>
        </w:rPr>
        <w:t xml:space="preserve"> (</w:t>
      </w:r>
      <w:r w:rsidRPr="00C70E8A">
        <w:rPr>
          <w:b/>
          <w:bCs/>
          <w:color w:val="000000" w:themeColor="text1"/>
        </w:rPr>
        <w:t>Figure 5A, 5C</w:t>
      </w:r>
      <w:r w:rsidRPr="00C70E8A">
        <w:rPr>
          <w:color w:val="000000" w:themeColor="text1"/>
        </w:rPr>
        <w:t xml:space="preserve">). Fungicide resistant </w:t>
      </w:r>
      <w:r w:rsidRPr="00C70E8A">
        <w:rPr>
          <w:i/>
          <w:iCs/>
          <w:color w:val="000000" w:themeColor="text1"/>
        </w:rPr>
        <w:t>Pythium</w:t>
      </w:r>
      <w:r w:rsidRPr="00C70E8A">
        <w:rPr>
          <w:color w:val="000000" w:themeColor="text1"/>
        </w:rPr>
        <w:t xml:space="preserve"> spp</w:t>
      </w:r>
      <w:ins w:id="110" w:author="Paulitz, Tim" w:date="2023-02-11T10:17:00Z">
        <w:r w:rsidR="00B610FE">
          <w:rPr>
            <w:color w:val="000000" w:themeColor="text1"/>
          </w:rPr>
          <w:t>.</w:t>
        </w:r>
      </w:ins>
      <w:r w:rsidRPr="00C70E8A">
        <w:rPr>
          <w:color w:val="000000" w:themeColor="text1"/>
        </w:rPr>
        <w:t xml:space="preserve"> were also detected in both virgin and non-virgin fields. </w:t>
      </w:r>
      <w:r w:rsidRPr="00C70E8A">
        <w:rPr>
          <w:i/>
          <w:iCs/>
          <w:color w:val="000000" w:themeColor="text1"/>
        </w:rPr>
        <w:t>V. dahliae</w:t>
      </w:r>
      <w:r w:rsidRPr="00C70E8A">
        <w:rPr>
          <w:color w:val="000000" w:themeColor="text1"/>
        </w:rPr>
        <w:t xml:space="preserve"> was observed in </w:t>
      </w:r>
      <w:r w:rsidRPr="00C70E8A">
        <w:rPr>
          <w:color w:val="000000" w:themeColor="text1"/>
        </w:rPr>
        <w:lastRenderedPageBreak/>
        <w:t xml:space="preserve">soil collected from three virgin and four non-virgin fields, whereas </w:t>
      </w:r>
      <w:r w:rsidRPr="00C70E8A">
        <w:rPr>
          <w:i/>
          <w:iCs/>
          <w:color w:val="000000" w:themeColor="text1"/>
        </w:rPr>
        <w:t xml:space="preserve">C. </w:t>
      </w:r>
      <w:proofErr w:type="spellStart"/>
      <w:r w:rsidRPr="00C70E8A">
        <w:rPr>
          <w:i/>
          <w:iCs/>
          <w:color w:val="000000" w:themeColor="text1"/>
        </w:rPr>
        <w:t>coccodes</w:t>
      </w:r>
      <w:proofErr w:type="spellEnd"/>
      <w:r w:rsidRPr="00C70E8A">
        <w:rPr>
          <w:color w:val="000000" w:themeColor="text1"/>
        </w:rPr>
        <w:t xml:space="preserve"> was observed in just one virgin field and no non-virgin fields. There was no significant difference (</w:t>
      </w:r>
      <w:r w:rsidRPr="00C70E8A">
        <w:rPr>
          <w:i/>
          <w:iCs/>
          <w:color w:val="000000" w:themeColor="text1"/>
        </w:rPr>
        <w:t>P</w:t>
      </w:r>
      <w:r w:rsidRPr="00C70E8A">
        <w:rPr>
          <w:color w:val="000000" w:themeColor="text1"/>
        </w:rPr>
        <w:t xml:space="preserve"> &lt; 0.05) in </w:t>
      </w:r>
      <w:r w:rsidRPr="00C70E8A">
        <w:rPr>
          <w:i/>
          <w:iCs/>
          <w:color w:val="000000" w:themeColor="text1"/>
        </w:rPr>
        <w:t>Fusarium</w:t>
      </w:r>
      <w:r w:rsidRPr="00C70E8A">
        <w:rPr>
          <w:color w:val="000000" w:themeColor="text1"/>
        </w:rPr>
        <w:t xml:space="preserve">, </w:t>
      </w:r>
      <w:r w:rsidRPr="00C70E8A">
        <w:rPr>
          <w:i/>
          <w:iCs/>
          <w:color w:val="000000" w:themeColor="text1"/>
        </w:rPr>
        <w:t>Pythium</w:t>
      </w:r>
      <w:r w:rsidRPr="00C70E8A">
        <w:rPr>
          <w:color w:val="000000" w:themeColor="text1"/>
        </w:rPr>
        <w:t xml:space="preserve">, </w:t>
      </w:r>
      <w:r w:rsidRPr="00C70E8A">
        <w:rPr>
          <w:i/>
          <w:iCs/>
          <w:color w:val="000000" w:themeColor="text1"/>
        </w:rPr>
        <w:t>V. dahlia</w:t>
      </w:r>
      <w:r w:rsidRPr="00C70E8A">
        <w:rPr>
          <w:color w:val="000000" w:themeColor="text1"/>
        </w:rPr>
        <w:t xml:space="preserve">e, and </w:t>
      </w:r>
      <w:r w:rsidRPr="00C70E8A">
        <w:rPr>
          <w:i/>
          <w:iCs/>
          <w:color w:val="000000" w:themeColor="text1"/>
        </w:rPr>
        <w:t xml:space="preserve">C. </w:t>
      </w:r>
      <w:proofErr w:type="spellStart"/>
      <w:r w:rsidRPr="00C70E8A">
        <w:rPr>
          <w:i/>
          <w:iCs/>
          <w:color w:val="000000" w:themeColor="text1"/>
        </w:rPr>
        <w:t>coccodes</w:t>
      </w:r>
      <w:proofErr w:type="spellEnd"/>
      <w:r w:rsidRPr="00C70E8A">
        <w:rPr>
          <w:color w:val="000000" w:themeColor="text1"/>
        </w:rPr>
        <w:t xml:space="preserve"> populations between virgin and non-virgin soil (</w:t>
      </w:r>
      <w:r w:rsidRPr="00C70E8A">
        <w:rPr>
          <w:b/>
          <w:bCs/>
          <w:color w:val="000000" w:themeColor="text1"/>
        </w:rPr>
        <w:t>Figure 5</w:t>
      </w:r>
      <w:r w:rsidRPr="00C70E8A">
        <w:rPr>
          <w:color w:val="000000" w:themeColor="text1"/>
        </w:rPr>
        <w:t xml:space="preserve">). The relatively high abundance of both </w:t>
      </w:r>
      <w:r w:rsidRPr="00C70E8A">
        <w:rPr>
          <w:i/>
          <w:iCs/>
          <w:color w:val="000000" w:themeColor="text1"/>
        </w:rPr>
        <w:t>Fusarium</w:t>
      </w:r>
      <w:r w:rsidRPr="00C70E8A">
        <w:rPr>
          <w:color w:val="000000" w:themeColor="text1"/>
        </w:rPr>
        <w:t xml:space="preserve"> and </w:t>
      </w:r>
      <w:r w:rsidRPr="00C70E8A">
        <w:rPr>
          <w:i/>
          <w:iCs/>
          <w:color w:val="000000" w:themeColor="text1"/>
        </w:rPr>
        <w:t>Pythium</w:t>
      </w:r>
      <w:r w:rsidRPr="00C70E8A">
        <w:rPr>
          <w:color w:val="000000" w:themeColor="text1"/>
        </w:rPr>
        <w:t xml:space="preserve"> in both virgin and non-virgin fields supports the hypothesis that the hosts/substrates supporting these pathogens were present in both types of fields. However, further characterization is needed to determine if the </w:t>
      </w:r>
      <w:r w:rsidRPr="00C70E8A">
        <w:rPr>
          <w:i/>
          <w:iCs/>
          <w:color w:val="000000" w:themeColor="text1"/>
        </w:rPr>
        <w:t>Fusarium</w:t>
      </w:r>
      <w:r w:rsidRPr="00C70E8A">
        <w:rPr>
          <w:color w:val="000000" w:themeColor="text1"/>
        </w:rPr>
        <w:t xml:space="preserve"> spp</w:t>
      </w:r>
      <w:ins w:id="111" w:author="Paulitz, Tim" w:date="2023-02-11T10:18:00Z">
        <w:r w:rsidR="00B610FE">
          <w:rPr>
            <w:color w:val="000000" w:themeColor="text1"/>
          </w:rPr>
          <w:t>.</w:t>
        </w:r>
      </w:ins>
      <w:r w:rsidRPr="00C70E8A">
        <w:rPr>
          <w:color w:val="000000" w:themeColor="text1"/>
        </w:rPr>
        <w:t xml:space="preserve"> observed in this study are pathogenic towards potatoes. </w:t>
      </w:r>
    </w:p>
    <w:p w14:paraId="72A6E361" w14:textId="77777777" w:rsidR="00023E74" w:rsidRPr="00C70E8A" w:rsidRDefault="00023E7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4B0C28C7" w14:textId="56E89CAD" w:rsidR="002B594F" w:rsidRPr="00C70E8A" w:rsidRDefault="002B594F" w:rsidP="002B594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Preliminary analysis shows few significant differences between virgin and non-virgin fields for most soil biological, physical, and chemical soil properties (</w:t>
      </w:r>
      <w:r w:rsidRPr="00C70E8A">
        <w:rPr>
          <w:b/>
          <w:bCs/>
          <w:color w:val="000000" w:themeColor="text1"/>
        </w:rPr>
        <w:t>Fig</w:t>
      </w:r>
      <w:r w:rsidR="006A1469" w:rsidRPr="00C70E8A">
        <w:rPr>
          <w:b/>
          <w:bCs/>
          <w:color w:val="000000" w:themeColor="text1"/>
        </w:rPr>
        <w:t>ure</w:t>
      </w:r>
      <w:r w:rsidRPr="00C70E8A">
        <w:rPr>
          <w:b/>
          <w:bCs/>
          <w:color w:val="000000" w:themeColor="text1"/>
        </w:rPr>
        <w:t xml:space="preserve"> 6</w:t>
      </w:r>
      <w:r w:rsidRPr="00C70E8A">
        <w:rPr>
          <w:color w:val="000000" w:themeColor="text1"/>
        </w:rPr>
        <w:t>). An exception is the sodium absorption ratio (SAR</w:t>
      </w:r>
      <w:ins w:id="112" w:author="Griffin LaHue, Deirdre" w:date="2023-02-12T21:49:00Z">
        <w:r w:rsidR="00750525">
          <w:rPr>
            <w:color w:val="000000" w:themeColor="text1"/>
          </w:rPr>
          <w:t xml:space="preserve">; </w:t>
        </w:r>
      </w:ins>
      <w:del w:id="113" w:author="Griffin LaHue, Deirdre" w:date="2023-02-12T21:49:00Z">
        <w:r w:rsidRPr="00C70E8A" w:rsidDel="00750525">
          <w:rPr>
            <w:color w:val="000000" w:themeColor="text1"/>
          </w:rPr>
          <w:delText xml:space="preserve">) </w:delText>
        </w:r>
        <w:r w:rsidRPr="00C70E8A" w:rsidDel="00702647">
          <w:rPr>
            <w:color w:val="000000" w:themeColor="text1"/>
          </w:rPr>
          <w:delText xml:space="preserve">in the Columbia Basin </w:delText>
        </w:r>
        <w:r w:rsidRPr="00C70E8A" w:rsidDel="00750525">
          <w:rPr>
            <w:color w:val="000000" w:themeColor="text1"/>
          </w:rPr>
          <w:delText>(</w:delText>
        </w:r>
      </w:del>
      <w:r w:rsidRPr="00C70E8A">
        <w:rPr>
          <w:b/>
          <w:bCs/>
          <w:color w:val="000000" w:themeColor="text1"/>
        </w:rPr>
        <w:t>Fig</w:t>
      </w:r>
      <w:r w:rsidR="006A1469" w:rsidRPr="00C70E8A">
        <w:rPr>
          <w:b/>
          <w:bCs/>
          <w:color w:val="000000" w:themeColor="text1"/>
        </w:rPr>
        <w:t>ure</w:t>
      </w:r>
      <w:r w:rsidRPr="00C70E8A">
        <w:rPr>
          <w:b/>
          <w:bCs/>
          <w:color w:val="000000" w:themeColor="text1"/>
        </w:rPr>
        <w:t xml:space="preserve"> 6H</w:t>
      </w:r>
      <w:r w:rsidRPr="00C70E8A">
        <w:rPr>
          <w:color w:val="000000" w:themeColor="text1"/>
        </w:rPr>
        <w:t xml:space="preserve">), which was significantly higher </w:t>
      </w:r>
      <w:ins w:id="114" w:author="Griffin LaHue, Deirdre" w:date="2023-02-12T21:49:00Z">
        <w:r w:rsidR="00750525">
          <w:rPr>
            <w:color w:val="000000" w:themeColor="text1"/>
          </w:rPr>
          <w:t xml:space="preserve">in non-virgin fields </w:t>
        </w:r>
      </w:ins>
      <w:r w:rsidRPr="00C70E8A">
        <w:rPr>
          <w:color w:val="000000" w:themeColor="text1"/>
        </w:rPr>
        <w:t xml:space="preserve">than </w:t>
      </w:r>
      <w:del w:id="115" w:author="Griffin LaHue, Deirdre" w:date="2023-02-12T21:49:00Z">
        <w:r w:rsidRPr="00C70E8A" w:rsidDel="00750525">
          <w:rPr>
            <w:color w:val="000000" w:themeColor="text1"/>
          </w:rPr>
          <w:delText xml:space="preserve">the </w:delText>
        </w:r>
      </w:del>
      <w:r w:rsidRPr="00C70E8A">
        <w:rPr>
          <w:color w:val="000000" w:themeColor="text1"/>
        </w:rPr>
        <w:t>virgin and native sites</w:t>
      </w:r>
      <w:ins w:id="116" w:author="Griffin LaHue, Deirdre" w:date="2023-02-12T21:49:00Z">
        <w:r w:rsidR="00750525">
          <w:rPr>
            <w:color w:val="000000" w:themeColor="text1"/>
          </w:rPr>
          <w:t xml:space="preserve"> in the Columbia Basin</w:t>
        </w:r>
      </w:ins>
      <w:r w:rsidRPr="00C70E8A">
        <w:rPr>
          <w:color w:val="000000" w:themeColor="text1"/>
        </w:rPr>
        <w:t>. However, the median SAR in the non-virgin sites was 0.2, which is well below the cut-off of 13 that defines a sodic soil and thus is likely not limiting yields. Many of the parameters showed that the cultivated sites differed from the native sites, particularly in Skagit Valley where soil biological measurements (total C, active C, mineralizable C, soil protein) were all greater in the native site. The native sites in Skagit were treed areas adjacent to cultivated fields on similar soil types, so it is to be expected that soil C levels would be significantly higher due to plant inputs. Also of note was a change in soil pH between cultivated and native sites in both locations. Native soil pH was higher than cultivated fields in the Columbia Basin, likely due to less fertilizer-induced pH change</w:t>
      </w:r>
      <w:r w:rsidR="009E7735">
        <w:rPr>
          <w:color w:val="000000" w:themeColor="text1"/>
        </w:rPr>
        <w:t xml:space="preserve"> (nitrification)</w:t>
      </w:r>
      <w:r w:rsidRPr="00C70E8A">
        <w:rPr>
          <w:color w:val="000000" w:themeColor="text1"/>
        </w:rPr>
        <w:t>, and native pH was lower than cultivated soil pH in Skagit Valley, likely due to the addition of lime</w:t>
      </w:r>
      <w:r w:rsidR="009E7735">
        <w:rPr>
          <w:color w:val="000000" w:themeColor="text1"/>
        </w:rPr>
        <w:t xml:space="preserve"> to cultivated soils</w:t>
      </w:r>
      <w:r w:rsidRPr="00C70E8A">
        <w:rPr>
          <w:color w:val="000000" w:themeColor="text1"/>
        </w:rPr>
        <w:t xml:space="preserve">. Available water holding capacity was also greater in cultivated fields compared to native sites in the Columbia Basin, indicating that agricultural use has increased water storage potential in the region. </w:t>
      </w:r>
    </w:p>
    <w:p w14:paraId="2641BECC" w14:textId="49ADE342" w:rsidR="000F19E1" w:rsidRPr="00C70E8A" w:rsidRDefault="002B594F" w:rsidP="00F4241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The current dataset shows that there are no soil parameters that appear to be limiting yields in non-virgin fields; however additional relationships may be elucidated with the addition of the soil microbiome data.</w:t>
      </w:r>
    </w:p>
    <w:p w14:paraId="6D85845B" w14:textId="77777777" w:rsidR="00C52374" w:rsidRPr="00C70E8A" w:rsidRDefault="00B37EE7"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color w:val="000000" w:themeColor="text1"/>
        </w:rPr>
        <w:tab/>
      </w:r>
      <w:r w:rsidR="00123725" w:rsidRPr="00C70E8A">
        <w:rPr>
          <w:color w:val="000000" w:themeColor="text1"/>
        </w:rPr>
        <w:t>Potato yield and count data for 2021 (</w:t>
      </w:r>
      <w:r w:rsidR="00123725" w:rsidRPr="00C70E8A">
        <w:rPr>
          <w:b/>
          <w:bCs/>
          <w:color w:val="000000" w:themeColor="text1"/>
        </w:rPr>
        <w:t>Figure 7A</w:t>
      </w:r>
      <w:r w:rsidR="00123725" w:rsidRPr="00C70E8A">
        <w:rPr>
          <w:color w:val="000000" w:themeColor="text1"/>
        </w:rPr>
        <w:t>) and 2022 (</w:t>
      </w:r>
      <w:r w:rsidR="00123725" w:rsidRPr="00C70E8A">
        <w:rPr>
          <w:b/>
          <w:bCs/>
          <w:color w:val="000000" w:themeColor="text1"/>
        </w:rPr>
        <w:t>Figure 7B</w:t>
      </w:r>
      <w:r w:rsidR="00123725" w:rsidRPr="00C70E8A">
        <w:rPr>
          <w:color w:val="000000" w:themeColor="text1"/>
        </w:rPr>
        <w:t xml:space="preserve">) were visualized using boxplots. </w:t>
      </w:r>
      <w:r w:rsidR="00DF5557" w:rsidRPr="00C70E8A">
        <w:rPr>
          <w:rStyle w:val="normaltextrun"/>
          <w:color w:val="000000" w:themeColor="text1"/>
          <w:shd w:val="clear" w:color="auto" w:fill="FFFFFF"/>
        </w:rPr>
        <w:t xml:space="preserve">The median values for both yield and count data were similar across soil types in the soil collected from the Columbia Basin. For 2022, native soils from the Skagit Valley showed relatively lower potato yields. This might be due to the late planting of the native soils compared to the rest of the plots. Statistical analysis showed no significant differences in potato yield and tuber number between the virgin, non-virgin, and native fields in both 2021 and 2022 </w:t>
      </w:r>
      <w:r w:rsidR="00DF5557" w:rsidRPr="00C70E8A">
        <w:rPr>
          <w:rStyle w:val="normaltextrun"/>
          <w:b/>
          <w:bCs/>
          <w:color w:val="000000" w:themeColor="text1"/>
          <w:shd w:val="clear" w:color="auto" w:fill="FFFFFF"/>
        </w:rPr>
        <w:t>(Figure 7</w:t>
      </w:r>
      <w:r w:rsidR="00DF5557" w:rsidRPr="00C70E8A">
        <w:rPr>
          <w:rStyle w:val="normaltextrun"/>
          <w:color w:val="000000" w:themeColor="text1"/>
          <w:shd w:val="clear" w:color="auto" w:fill="FFFFFF"/>
        </w:rPr>
        <w:t xml:space="preserve">). The yield benefits observed in the virgin soils by the growers were observed in the microplot study, which could be </w:t>
      </w:r>
      <w:proofErr w:type="gramStart"/>
      <w:r w:rsidR="00DF5557" w:rsidRPr="00C70E8A">
        <w:rPr>
          <w:rStyle w:val="normaltextrun"/>
          <w:color w:val="000000" w:themeColor="text1"/>
          <w:shd w:val="clear" w:color="auto" w:fill="FFFFFF"/>
        </w:rPr>
        <w:t>due to the fact that</w:t>
      </w:r>
      <w:proofErr w:type="gramEnd"/>
      <w:r w:rsidR="00DF5557" w:rsidRPr="00C70E8A">
        <w:rPr>
          <w:rStyle w:val="normaltextrun"/>
          <w:color w:val="000000" w:themeColor="text1"/>
          <w:shd w:val="clear" w:color="auto" w:fill="FFFFFF"/>
        </w:rPr>
        <w:t xml:space="preserve"> the yield data are collected at the population scale, whereas the study only included a single potato plant.</w:t>
      </w:r>
      <w:r w:rsidR="00DF5557" w:rsidRPr="00C70E8A">
        <w:rPr>
          <w:rStyle w:val="eop"/>
          <w:color w:val="000000" w:themeColor="text1"/>
          <w:shd w:val="clear" w:color="auto" w:fill="FFFFFF"/>
        </w:rPr>
        <w:t> </w:t>
      </w:r>
    </w:p>
    <w:p w14:paraId="05DEB316" w14:textId="4B54B397" w:rsidR="00DF5557" w:rsidRPr="00C70E8A" w:rsidRDefault="00C52374"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rStyle w:val="eop"/>
          <w:color w:val="000000" w:themeColor="text1"/>
          <w:shd w:val="clear" w:color="auto" w:fill="FFFFFF"/>
        </w:rPr>
        <w:tab/>
        <w:t xml:space="preserve">Once we obtain data on soil and potato associated </w:t>
      </w:r>
      <w:proofErr w:type="gramStart"/>
      <w:r w:rsidRPr="00C70E8A">
        <w:rPr>
          <w:rStyle w:val="eop"/>
          <w:color w:val="000000" w:themeColor="text1"/>
          <w:shd w:val="clear" w:color="auto" w:fill="FFFFFF"/>
        </w:rPr>
        <w:t>microbiome</w:t>
      </w:r>
      <w:proofErr w:type="gramEnd"/>
      <w:r w:rsidRPr="00C70E8A">
        <w:rPr>
          <w:rStyle w:val="eop"/>
          <w:color w:val="000000" w:themeColor="text1"/>
          <w:shd w:val="clear" w:color="auto" w:fill="FFFFFF"/>
        </w:rPr>
        <w:t xml:space="preserve"> we will complete a complete data analysis to gain more comprehensive understanding of the </w:t>
      </w:r>
      <w:commentRangeStart w:id="117"/>
      <w:r w:rsidRPr="00C70E8A">
        <w:rPr>
          <w:rStyle w:val="eop"/>
          <w:color w:val="000000" w:themeColor="text1"/>
          <w:shd w:val="clear" w:color="auto" w:fill="FFFFFF"/>
        </w:rPr>
        <w:t>soil factors associated with different soil types</w:t>
      </w:r>
      <w:commentRangeEnd w:id="117"/>
      <w:r w:rsidR="00AA2D2F">
        <w:rPr>
          <w:rStyle w:val="CommentReference"/>
        </w:rPr>
        <w:commentReference w:id="117"/>
      </w:r>
      <w:r w:rsidRPr="00C70E8A">
        <w:rPr>
          <w:rStyle w:val="eop"/>
          <w:color w:val="000000" w:themeColor="text1"/>
          <w:shd w:val="clear" w:color="auto" w:fill="FFFFFF"/>
        </w:rPr>
        <w:t xml:space="preserve">. </w:t>
      </w:r>
    </w:p>
    <w:p w14:paraId="633A1638" w14:textId="46735AD4" w:rsidR="00DF5557" w:rsidRPr="00C70E8A" w:rsidRDefault="00DF5557"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r>
    </w:p>
    <w:p w14:paraId="45EC2C0F" w14:textId="5A2475D2" w:rsidR="000B41E9" w:rsidRPr="00C70E8A" w:rsidRDefault="000B41E9" w:rsidP="00A45BD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Century Schoolbook" w:hAnsi="Century Schoolbook"/>
          <w:color w:val="000000" w:themeColor="text1"/>
        </w:rPr>
      </w:pPr>
      <w:r w:rsidRPr="00C70E8A">
        <w:rPr>
          <w:rFonts w:ascii="Century Schoolbook" w:hAnsi="Century Schoolbook"/>
          <w:noProof/>
          <w:color w:val="000000" w:themeColor="text1"/>
        </w:rPr>
        <w:lastRenderedPageBreak/>
        <w:drawing>
          <wp:inline distT="0" distB="0" distL="0" distR="0" wp14:anchorId="23D7C767" wp14:editId="24208E77">
            <wp:extent cx="4991100" cy="3948088"/>
            <wp:effectExtent l="19050" t="19050" r="19050" b="14605"/>
            <wp:docPr id="4" name="Picture 3" descr="Chart&#10;&#10;Description automatically generated with medium confidence">
              <a:extLst xmlns:a="http://schemas.openxmlformats.org/drawingml/2006/main">
                <a:ext uri="{FF2B5EF4-FFF2-40B4-BE49-F238E27FC236}">
                  <a16:creationId xmlns:a16="http://schemas.microsoft.com/office/drawing/2014/main" id="{5D6D0F68-0C16-F4C1-60FF-B0DC8C0C2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10;&#10;Description automatically generated with medium confidence">
                      <a:extLst>
                        <a:ext uri="{FF2B5EF4-FFF2-40B4-BE49-F238E27FC236}">
                          <a16:creationId xmlns:a16="http://schemas.microsoft.com/office/drawing/2014/main" id="{5D6D0F68-0C16-F4C1-60FF-B0DC8C0C244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3109" cy="3957588"/>
                    </a:xfrm>
                    <a:prstGeom prst="rect">
                      <a:avLst/>
                    </a:prstGeom>
                    <a:ln>
                      <a:solidFill>
                        <a:schemeClr val="bg1"/>
                      </a:solidFill>
                    </a:ln>
                  </pic:spPr>
                </pic:pic>
              </a:graphicData>
            </a:graphic>
          </wp:inline>
        </w:drawing>
      </w:r>
    </w:p>
    <w:p w14:paraId="471D0B04" w14:textId="77777777" w:rsidR="000B41E9" w:rsidRPr="00C70E8A" w:rsidRDefault="000B41E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1386E937" w14:textId="41FDAB06" w:rsidR="006E2E14" w:rsidRPr="00C70E8A" w:rsidRDefault="000B41E9" w:rsidP="0099006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rFonts w:ascii="Century Schoolbook" w:hAnsi="Century Schoolbook"/>
          <w:b/>
          <w:bCs/>
          <w:color w:val="000000" w:themeColor="text1"/>
        </w:rPr>
        <w:t>F</w:t>
      </w:r>
      <w:r w:rsidR="00EF08F9" w:rsidRPr="00C70E8A">
        <w:rPr>
          <w:b/>
          <w:bCs/>
          <w:color w:val="000000" w:themeColor="text1"/>
        </w:rPr>
        <w:t>igure 1.</w:t>
      </w:r>
      <w:r w:rsidR="00EF08F9" w:rsidRPr="00C70E8A">
        <w:rPr>
          <w:color w:val="000000" w:themeColor="text1"/>
        </w:rPr>
        <w:t xml:space="preserve"> S</w:t>
      </w:r>
      <w:r w:rsidR="006933A8" w:rsidRPr="00C70E8A">
        <w:rPr>
          <w:color w:val="000000" w:themeColor="text1"/>
        </w:rPr>
        <w:t>oil sampling locations in WA and OR</w:t>
      </w:r>
      <w:r w:rsidR="007B45AE" w:rsidRPr="00C70E8A">
        <w:rPr>
          <w:color w:val="000000" w:themeColor="text1"/>
        </w:rPr>
        <w:t xml:space="preserve"> in </w:t>
      </w:r>
      <w:r w:rsidR="00860CE3" w:rsidRPr="00C70E8A">
        <w:rPr>
          <w:color w:val="000000" w:themeColor="text1"/>
        </w:rPr>
        <w:t>2021</w:t>
      </w:r>
      <w:r w:rsidR="007B45AE" w:rsidRPr="00C70E8A">
        <w:rPr>
          <w:color w:val="000000" w:themeColor="text1"/>
        </w:rPr>
        <w:t xml:space="preserve"> and 2022</w:t>
      </w:r>
      <w:r w:rsidR="00860CE3" w:rsidRPr="00C70E8A">
        <w:rPr>
          <w:color w:val="000000" w:themeColor="text1"/>
        </w:rPr>
        <w:t>.</w:t>
      </w:r>
      <w:r w:rsidR="00537779" w:rsidRPr="00C70E8A">
        <w:rPr>
          <w:color w:val="000000" w:themeColor="text1"/>
        </w:rPr>
        <w:t xml:space="preserve"> </w:t>
      </w:r>
      <w:r w:rsidR="00160AA1" w:rsidRPr="00C70E8A">
        <w:rPr>
          <w:color w:val="000000" w:themeColor="text1"/>
        </w:rPr>
        <w:t xml:space="preserve">The color indicates </w:t>
      </w:r>
      <w:r w:rsidR="009D35C2" w:rsidRPr="00C70E8A">
        <w:rPr>
          <w:color w:val="000000" w:themeColor="text1"/>
        </w:rPr>
        <w:t xml:space="preserve">the </w:t>
      </w:r>
      <w:r w:rsidR="00160AA1" w:rsidRPr="00C70E8A">
        <w:rPr>
          <w:color w:val="000000" w:themeColor="text1"/>
        </w:rPr>
        <w:t>soil types</w:t>
      </w:r>
      <w:r w:rsidR="009D35C2" w:rsidRPr="00C70E8A">
        <w:rPr>
          <w:color w:val="000000" w:themeColor="text1"/>
        </w:rPr>
        <w:t>.</w:t>
      </w:r>
      <w:r w:rsidR="00160AA1" w:rsidRPr="00C70E8A">
        <w:rPr>
          <w:color w:val="000000" w:themeColor="text1"/>
        </w:rPr>
        <w:t xml:space="preserve"> A total of 76 soil samples including 22 from 2021 and 54 from 2022 growing season were obtained for th</w:t>
      </w:r>
      <w:r w:rsidR="009D35C2" w:rsidRPr="00C70E8A">
        <w:rPr>
          <w:color w:val="000000" w:themeColor="text1"/>
        </w:rPr>
        <w:t>e</w:t>
      </w:r>
      <w:r w:rsidR="00160AA1" w:rsidRPr="00C70E8A">
        <w:rPr>
          <w:color w:val="000000" w:themeColor="text1"/>
        </w:rPr>
        <w:t xml:space="preserve"> study. </w:t>
      </w:r>
    </w:p>
    <w:p w14:paraId="0500E56C" w14:textId="77777777" w:rsidR="007876F8" w:rsidRPr="00C70E8A" w:rsidRDefault="007876F8" w:rsidP="00A45BD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color w:val="000000" w:themeColor="text1"/>
        </w:rPr>
      </w:pPr>
    </w:p>
    <w:p w14:paraId="67E31138" w14:textId="4C8FD447" w:rsidR="007B45AE" w:rsidRPr="00C70E8A" w:rsidRDefault="007876F8" w:rsidP="00A45BDF">
      <w:pPr>
        <w:jc w:val="center"/>
        <w:rPr>
          <w:color w:val="000000" w:themeColor="text1"/>
        </w:rPr>
      </w:pPr>
      <w:r w:rsidRPr="00C70E8A">
        <w:rPr>
          <w:bCs/>
          <w:noProof/>
          <w:color w:val="000000" w:themeColor="text1"/>
          <w:szCs w:val="24"/>
        </w:rPr>
        <w:drawing>
          <wp:inline distT="0" distB="0" distL="0" distR="0" wp14:anchorId="7C995ACC" wp14:editId="481766FF">
            <wp:extent cx="4301859" cy="288131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32112" cy="2901575"/>
                    </a:xfrm>
                    <a:prstGeom prst="rect">
                      <a:avLst/>
                    </a:prstGeom>
                    <a:noFill/>
                  </pic:spPr>
                </pic:pic>
              </a:graphicData>
            </a:graphic>
          </wp:inline>
        </w:drawing>
      </w:r>
    </w:p>
    <w:p w14:paraId="020552D8" w14:textId="77777777" w:rsidR="007876F8" w:rsidRPr="00C70E8A" w:rsidRDefault="007876F8" w:rsidP="007876F8">
      <w:pPr>
        <w:pStyle w:val="Caption"/>
        <w:jc w:val="center"/>
        <w:rPr>
          <w:bCs/>
          <w:color w:val="000000" w:themeColor="text1"/>
          <w:szCs w:val="24"/>
        </w:rPr>
      </w:pPr>
      <w:r w:rsidRPr="00C70E8A">
        <w:rPr>
          <w:b/>
          <w:bCs/>
          <w:i w:val="0"/>
          <w:iCs w:val="0"/>
          <w:color w:val="000000" w:themeColor="text1"/>
          <w:sz w:val="24"/>
          <w:szCs w:val="24"/>
        </w:rPr>
        <w:t>Figure 2.</w:t>
      </w:r>
      <w:r w:rsidRPr="00C70E8A">
        <w:rPr>
          <w:i w:val="0"/>
          <w:iCs w:val="0"/>
          <w:color w:val="000000" w:themeColor="text1"/>
          <w:sz w:val="24"/>
          <w:szCs w:val="24"/>
        </w:rPr>
        <w:t xml:space="preserve"> Microplots in Pullman, WA.</w:t>
      </w:r>
    </w:p>
    <w:p w14:paraId="44CF92A4" w14:textId="77777777" w:rsidR="007876F8" w:rsidRPr="00C70E8A" w:rsidRDefault="007876F8" w:rsidP="007B45AE">
      <w:pPr>
        <w:rPr>
          <w:color w:val="000000" w:themeColor="text1"/>
        </w:rPr>
      </w:pPr>
    </w:p>
    <w:p w14:paraId="0065FAEC" w14:textId="4736B6B1" w:rsidR="000B41E9" w:rsidRPr="00C70E8A" w:rsidRDefault="000B41E9" w:rsidP="007B45AE">
      <w:pPr>
        <w:rPr>
          <w:color w:val="000000" w:themeColor="text1"/>
        </w:rPr>
      </w:pPr>
    </w:p>
    <w:p w14:paraId="79F6115A" w14:textId="77777777" w:rsidR="006F6C6A" w:rsidRPr="00C70E8A" w:rsidRDefault="006F6C6A" w:rsidP="000B41E9">
      <w:pPr>
        <w:rPr>
          <w:b/>
          <w:bCs/>
          <w:color w:val="000000" w:themeColor="text1"/>
        </w:rPr>
      </w:pPr>
    </w:p>
    <w:p w14:paraId="7A5ED7AF" w14:textId="10CD2438" w:rsidR="006F6C6A" w:rsidRPr="00C70E8A" w:rsidRDefault="00FE2F90" w:rsidP="000B41E9">
      <w:pPr>
        <w:rPr>
          <w:b/>
          <w:bCs/>
          <w:color w:val="000000" w:themeColor="text1"/>
        </w:rPr>
      </w:pPr>
      <w:r w:rsidRPr="00C70E8A">
        <w:rPr>
          <w:b/>
          <w:bCs/>
          <w:noProof/>
          <w:color w:val="000000" w:themeColor="text1"/>
        </w:rPr>
        <w:drawing>
          <wp:inline distT="0" distB="0" distL="0" distR="0" wp14:anchorId="5D9D3E73" wp14:editId="4BD70407">
            <wp:extent cx="6287432" cy="68529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6364" cy="6873606"/>
                    </a:xfrm>
                    <a:prstGeom prst="rect">
                      <a:avLst/>
                    </a:prstGeom>
                    <a:noFill/>
                  </pic:spPr>
                </pic:pic>
              </a:graphicData>
            </a:graphic>
          </wp:inline>
        </w:drawing>
      </w:r>
    </w:p>
    <w:p w14:paraId="4A77460B" w14:textId="77777777" w:rsidR="006F6C6A" w:rsidRPr="00C70E8A" w:rsidRDefault="006F6C6A" w:rsidP="000B41E9">
      <w:pPr>
        <w:rPr>
          <w:b/>
          <w:bCs/>
          <w:color w:val="000000" w:themeColor="text1"/>
        </w:rPr>
      </w:pPr>
    </w:p>
    <w:p w14:paraId="57261656" w14:textId="1F1B8948" w:rsidR="006F6C6A" w:rsidRPr="00C70E8A" w:rsidRDefault="00FE2F90" w:rsidP="000B41E9">
      <w:pPr>
        <w:rPr>
          <w:b/>
          <w:bCs/>
          <w:color w:val="000000" w:themeColor="text1"/>
        </w:rPr>
      </w:pPr>
      <w:r w:rsidRPr="00C70E8A">
        <w:rPr>
          <w:b/>
          <w:bCs/>
          <w:noProof/>
          <w:color w:val="000000" w:themeColor="text1"/>
        </w:rPr>
        <w:t xml:space="preserve"> </w:t>
      </w:r>
    </w:p>
    <w:p w14:paraId="351C40B2" w14:textId="3BA0CE07" w:rsidR="000B41E9" w:rsidRPr="00C70E8A" w:rsidRDefault="000B41E9" w:rsidP="000B41E9">
      <w:pPr>
        <w:rPr>
          <w:color w:val="000000" w:themeColor="text1"/>
        </w:rPr>
      </w:pPr>
      <w:r w:rsidRPr="00C70E8A">
        <w:rPr>
          <w:b/>
          <w:bCs/>
          <w:color w:val="000000" w:themeColor="text1"/>
        </w:rPr>
        <w:t xml:space="preserve">Figure </w:t>
      </w:r>
      <w:r w:rsidR="007876F8" w:rsidRPr="00C70E8A">
        <w:rPr>
          <w:b/>
          <w:bCs/>
          <w:color w:val="000000" w:themeColor="text1"/>
        </w:rPr>
        <w:t>3</w:t>
      </w:r>
      <w:r w:rsidRPr="00C70E8A">
        <w:rPr>
          <w:b/>
          <w:bCs/>
          <w:color w:val="000000" w:themeColor="text1"/>
        </w:rPr>
        <w:t>. (A)</w:t>
      </w:r>
      <w:r w:rsidRPr="00C70E8A">
        <w:rPr>
          <w:color w:val="000000" w:themeColor="text1"/>
        </w:rPr>
        <w:t xml:space="preserve"> Classification of nematodes to the taxonomic level of phylum (P), order (O), family (F), or genus (G) in non-virgin and virgin fields for 2021 samples using amplicon </w:t>
      </w:r>
      <w:r w:rsidRPr="00C70E8A">
        <w:rPr>
          <w:color w:val="000000" w:themeColor="text1"/>
        </w:rPr>
        <w:lastRenderedPageBreak/>
        <w:t xml:space="preserve">sequencing based approach. </w:t>
      </w:r>
      <w:r w:rsidR="00FE2F90" w:rsidRPr="00C70E8A">
        <w:rPr>
          <w:color w:val="000000" w:themeColor="text1"/>
        </w:rPr>
        <w:t xml:space="preserve">The x-axis represents the soil samples and y-axis shows the relative proportion of the </w:t>
      </w:r>
      <w:r w:rsidR="009D35C2" w:rsidRPr="00C70E8A">
        <w:rPr>
          <w:color w:val="000000" w:themeColor="text1"/>
        </w:rPr>
        <w:t>specific</w:t>
      </w:r>
      <w:r w:rsidR="00FE2F90" w:rsidRPr="00C70E8A">
        <w:rPr>
          <w:color w:val="000000" w:themeColor="text1"/>
        </w:rPr>
        <w:t xml:space="preserve"> taxa. </w:t>
      </w:r>
      <w:r w:rsidR="00FB7301" w:rsidRPr="00C70E8A">
        <w:rPr>
          <w:b/>
          <w:bCs/>
          <w:color w:val="000000" w:themeColor="text1"/>
        </w:rPr>
        <w:t>(</w:t>
      </w:r>
      <w:r w:rsidR="00452604" w:rsidRPr="00C70E8A">
        <w:rPr>
          <w:b/>
          <w:bCs/>
          <w:color w:val="000000" w:themeColor="text1"/>
        </w:rPr>
        <w:t>B</w:t>
      </w:r>
      <w:r w:rsidR="00FB7301" w:rsidRPr="00C70E8A">
        <w:rPr>
          <w:b/>
          <w:bCs/>
          <w:color w:val="000000" w:themeColor="text1"/>
        </w:rPr>
        <w:t>)</w:t>
      </w:r>
      <w:r w:rsidR="00FB7301" w:rsidRPr="00C70E8A">
        <w:rPr>
          <w:color w:val="000000" w:themeColor="text1"/>
        </w:rPr>
        <w:t xml:space="preserve">. Taxa </w:t>
      </w:r>
      <w:r w:rsidR="009D35C2" w:rsidRPr="00C70E8A">
        <w:rPr>
          <w:color w:val="000000" w:themeColor="text1"/>
        </w:rPr>
        <w:t xml:space="preserve">(genus, order, family) level </w:t>
      </w:r>
      <w:r w:rsidR="00FB7301" w:rsidRPr="00C70E8A">
        <w:rPr>
          <w:color w:val="000000" w:themeColor="text1"/>
        </w:rPr>
        <w:t xml:space="preserve">identification </w:t>
      </w:r>
      <w:r w:rsidR="009D35C2" w:rsidRPr="00C70E8A">
        <w:rPr>
          <w:color w:val="000000" w:themeColor="text1"/>
        </w:rPr>
        <w:t xml:space="preserve">and quantification </w:t>
      </w:r>
      <w:r w:rsidR="00FB7301" w:rsidRPr="00C70E8A">
        <w:rPr>
          <w:color w:val="000000" w:themeColor="text1"/>
        </w:rPr>
        <w:t xml:space="preserve">of major groups of nematodes using </w:t>
      </w:r>
      <w:r w:rsidR="009D35C2" w:rsidRPr="00C70E8A">
        <w:rPr>
          <w:color w:val="000000" w:themeColor="text1"/>
        </w:rPr>
        <w:t xml:space="preserve">a </w:t>
      </w:r>
      <w:r w:rsidR="00FB7301" w:rsidRPr="00C70E8A">
        <w:rPr>
          <w:color w:val="000000" w:themeColor="text1"/>
        </w:rPr>
        <w:t xml:space="preserve">morphology-based method for 2022 samples. The nematode taxa are plotted against the relative abundance and color represents the soil type. </w:t>
      </w:r>
      <w:r w:rsidRPr="00C70E8A">
        <w:rPr>
          <w:b/>
          <w:bCs/>
          <w:color w:val="000000" w:themeColor="text1"/>
        </w:rPr>
        <w:t>(</w:t>
      </w:r>
      <w:r w:rsidR="00452604" w:rsidRPr="00C70E8A">
        <w:rPr>
          <w:b/>
          <w:bCs/>
          <w:color w:val="000000" w:themeColor="text1"/>
        </w:rPr>
        <w:t>C</w:t>
      </w:r>
      <w:r w:rsidRPr="00C70E8A">
        <w:rPr>
          <w:b/>
          <w:bCs/>
          <w:color w:val="000000" w:themeColor="text1"/>
        </w:rPr>
        <w:t xml:space="preserve">) </w:t>
      </w:r>
      <w:r w:rsidRPr="00C70E8A">
        <w:rPr>
          <w:color w:val="000000" w:themeColor="text1"/>
        </w:rPr>
        <w:t xml:space="preserve">Relative abundance of </w:t>
      </w:r>
      <w:r w:rsidR="00452604" w:rsidRPr="00C70E8A">
        <w:rPr>
          <w:color w:val="000000" w:themeColor="text1"/>
        </w:rPr>
        <w:t>nematodes based on feeding habits</w:t>
      </w:r>
      <w:r w:rsidRPr="00C70E8A">
        <w:rPr>
          <w:color w:val="000000" w:themeColor="text1"/>
        </w:rPr>
        <w:t xml:space="preserve"> in 2022 soil samples. </w:t>
      </w:r>
    </w:p>
    <w:p w14:paraId="5535B3CA" w14:textId="77777777" w:rsidR="000B41E9" w:rsidRPr="00C70E8A" w:rsidRDefault="000B41E9" w:rsidP="000B41E9">
      <w:pPr>
        <w:rPr>
          <w:color w:val="000000" w:themeColor="text1"/>
        </w:rPr>
      </w:pPr>
    </w:p>
    <w:p w14:paraId="04D90F0F" w14:textId="326C5223" w:rsidR="000B41E9" w:rsidRPr="00C70E8A" w:rsidRDefault="00E53CDA" w:rsidP="007B45AE">
      <w:pPr>
        <w:rPr>
          <w:color w:val="000000" w:themeColor="text1"/>
        </w:rPr>
      </w:pPr>
      <w:r w:rsidRPr="00C70E8A">
        <w:rPr>
          <w:noProof/>
          <w:color w:val="000000" w:themeColor="text1"/>
        </w:rPr>
        <w:drawing>
          <wp:inline distT="0" distB="0" distL="0" distR="0" wp14:anchorId="4EB4DD2A" wp14:editId="662C5C1B">
            <wp:extent cx="6027102" cy="631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8708" cy="6334266"/>
                    </a:xfrm>
                    <a:prstGeom prst="rect">
                      <a:avLst/>
                    </a:prstGeom>
                    <a:noFill/>
                  </pic:spPr>
                </pic:pic>
              </a:graphicData>
            </a:graphic>
          </wp:inline>
        </w:drawing>
      </w:r>
    </w:p>
    <w:p w14:paraId="73097C04" w14:textId="349CCB8C" w:rsidR="000B41E9" w:rsidRPr="00C70E8A" w:rsidRDefault="000D09FE" w:rsidP="007B45AE">
      <w:pPr>
        <w:rPr>
          <w:color w:val="000000" w:themeColor="text1"/>
        </w:rPr>
      </w:pPr>
      <w:r w:rsidRPr="00C70E8A">
        <w:rPr>
          <w:b/>
          <w:bCs/>
          <w:color w:val="000000" w:themeColor="text1"/>
        </w:rPr>
        <w:t xml:space="preserve">Figure </w:t>
      </w:r>
      <w:r w:rsidR="007876F8" w:rsidRPr="00C70E8A">
        <w:rPr>
          <w:b/>
          <w:bCs/>
          <w:color w:val="000000" w:themeColor="text1"/>
        </w:rPr>
        <w:t>4</w:t>
      </w:r>
      <w:r w:rsidRPr="00C70E8A">
        <w:rPr>
          <w:b/>
          <w:bCs/>
          <w:color w:val="000000" w:themeColor="text1"/>
        </w:rPr>
        <w:t>.</w:t>
      </w:r>
      <w:r w:rsidRPr="00C70E8A">
        <w:rPr>
          <w:color w:val="000000" w:themeColor="text1"/>
        </w:rPr>
        <w:t xml:space="preserve"> </w:t>
      </w:r>
      <w:r w:rsidR="009D35C2" w:rsidRPr="00C70E8A">
        <w:rPr>
          <w:color w:val="000000" w:themeColor="text1"/>
        </w:rPr>
        <w:t>Nematode community-based diversity and soil health indices for 2022 samples. (</w:t>
      </w:r>
      <w:r w:rsidR="009D35C2" w:rsidRPr="00C70E8A">
        <w:rPr>
          <w:b/>
          <w:bCs/>
          <w:color w:val="000000" w:themeColor="text1"/>
        </w:rPr>
        <w:t>A</w:t>
      </w:r>
      <w:r w:rsidR="009D35C2" w:rsidRPr="00C70E8A">
        <w:rPr>
          <w:color w:val="000000" w:themeColor="text1"/>
        </w:rPr>
        <w:t>)</w:t>
      </w:r>
      <w:r w:rsidR="006A7D66" w:rsidRPr="00C70E8A">
        <w:rPr>
          <w:color w:val="000000" w:themeColor="text1"/>
        </w:rPr>
        <w:t xml:space="preserve"> Box plot showing alpha diversity value for soil samples. The color represents the soil types and y-axis represents the Shannon’s diversity index value. (</w:t>
      </w:r>
      <w:r w:rsidR="006A7D66" w:rsidRPr="00C70E8A">
        <w:rPr>
          <w:b/>
          <w:bCs/>
          <w:color w:val="000000" w:themeColor="text1"/>
        </w:rPr>
        <w:t>B</w:t>
      </w:r>
      <w:r w:rsidR="006A7D66" w:rsidRPr="00C70E8A">
        <w:rPr>
          <w:color w:val="000000" w:themeColor="text1"/>
        </w:rPr>
        <w:t xml:space="preserve">) Beta diversity values visualized using biplot using the newly projected dimensions calculated using NMDS. The color indicates soil </w:t>
      </w:r>
      <w:r w:rsidR="006A7D66" w:rsidRPr="00C70E8A">
        <w:rPr>
          <w:color w:val="000000" w:themeColor="text1"/>
        </w:rPr>
        <w:lastRenderedPageBreak/>
        <w:t>type while the shape of the points represents the location. (</w:t>
      </w:r>
      <w:r w:rsidR="006A7D66" w:rsidRPr="00C70E8A">
        <w:rPr>
          <w:b/>
          <w:bCs/>
          <w:color w:val="000000" w:themeColor="text1"/>
        </w:rPr>
        <w:t>C</w:t>
      </w:r>
      <w:r w:rsidR="006A7D66" w:rsidRPr="00C70E8A">
        <w:rPr>
          <w:color w:val="000000" w:themeColor="text1"/>
        </w:rPr>
        <w:t xml:space="preserve">) Plot showing the complexity of soil food web by plotting Structure Index </w:t>
      </w:r>
      <w:r w:rsidR="004E53C5" w:rsidRPr="00C70E8A">
        <w:rPr>
          <w:color w:val="000000" w:themeColor="text1"/>
        </w:rPr>
        <w:t>o</w:t>
      </w:r>
      <w:r w:rsidR="006A7D66" w:rsidRPr="00C70E8A">
        <w:rPr>
          <w:color w:val="000000" w:themeColor="text1"/>
        </w:rPr>
        <w:t>n</w:t>
      </w:r>
      <w:r w:rsidR="004E53C5" w:rsidRPr="00C70E8A">
        <w:rPr>
          <w:color w:val="000000" w:themeColor="text1"/>
        </w:rPr>
        <w:t xml:space="preserve"> the</w:t>
      </w:r>
      <w:r w:rsidR="006A7D66" w:rsidRPr="00C70E8A">
        <w:rPr>
          <w:color w:val="000000" w:themeColor="text1"/>
        </w:rPr>
        <w:t xml:space="preserve"> x-axis and </w:t>
      </w:r>
      <w:r w:rsidR="004E53C5" w:rsidRPr="00C70E8A">
        <w:rPr>
          <w:color w:val="000000" w:themeColor="text1"/>
        </w:rPr>
        <w:t xml:space="preserve">the </w:t>
      </w:r>
      <w:r w:rsidR="006A7D66" w:rsidRPr="00C70E8A">
        <w:rPr>
          <w:color w:val="000000" w:themeColor="text1"/>
        </w:rPr>
        <w:t xml:space="preserve">Enrichment Index </w:t>
      </w:r>
      <w:r w:rsidR="004E53C5" w:rsidRPr="00C70E8A">
        <w:rPr>
          <w:color w:val="000000" w:themeColor="text1"/>
        </w:rPr>
        <w:t>on the</w:t>
      </w:r>
      <w:r w:rsidR="006A7D66" w:rsidRPr="00C70E8A">
        <w:rPr>
          <w:color w:val="000000" w:themeColor="text1"/>
        </w:rPr>
        <w:t xml:space="preserve"> y-axis. Color and shape of the points represent </w:t>
      </w:r>
      <w:r w:rsidR="004E53C5" w:rsidRPr="00C70E8A">
        <w:rPr>
          <w:color w:val="000000" w:themeColor="text1"/>
        </w:rPr>
        <w:t xml:space="preserve">the </w:t>
      </w:r>
      <w:r w:rsidR="006A7D66" w:rsidRPr="00C70E8A">
        <w:rPr>
          <w:color w:val="000000" w:themeColor="text1"/>
        </w:rPr>
        <w:t>soil type and location respectively. (</w:t>
      </w:r>
      <w:r w:rsidR="006A7D66" w:rsidRPr="00C70E8A">
        <w:rPr>
          <w:b/>
          <w:bCs/>
          <w:color w:val="000000" w:themeColor="text1"/>
        </w:rPr>
        <w:t>D</w:t>
      </w:r>
      <w:r w:rsidR="006A7D66" w:rsidRPr="00C70E8A">
        <w:rPr>
          <w:color w:val="000000" w:themeColor="text1"/>
        </w:rPr>
        <w:t xml:space="preserve">) Food web analysis interpretation </w:t>
      </w:r>
      <w:r w:rsidR="004E53C5" w:rsidRPr="00C70E8A">
        <w:rPr>
          <w:color w:val="000000" w:themeColor="text1"/>
        </w:rPr>
        <w:t xml:space="preserve">guide </w:t>
      </w:r>
      <w:r w:rsidR="006A7D66" w:rsidRPr="00C70E8A">
        <w:rPr>
          <w:color w:val="000000" w:themeColor="text1"/>
        </w:rPr>
        <w:t xml:space="preserve">plot. </w:t>
      </w:r>
      <w:r w:rsidR="004E53C5" w:rsidRPr="00C70E8A">
        <w:rPr>
          <w:color w:val="000000" w:themeColor="text1"/>
        </w:rPr>
        <w:t>(</w:t>
      </w:r>
      <w:r w:rsidR="004E53C5" w:rsidRPr="00C70E8A">
        <w:rPr>
          <w:b/>
          <w:bCs/>
          <w:color w:val="000000" w:themeColor="text1"/>
        </w:rPr>
        <w:t>E</w:t>
      </w:r>
      <w:r w:rsidR="004E53C5" w:rsidRPr="00C70E8A">
        <w:rPr>
          <w:color w:val="000000" w:themeColor="text1"/>
        </w:rPr>
        <w:t>) Boxplot displaying the soil Maturity Index values for all three soil types as indicated by color. (</w:t>
      </w:r>
      <w:r w:rsidR="004E53C5" w:rsidRPr="00C70E8A">
        <w:rPr>
          <w:b/>
          <w:bCs/>
          <w:color w:val="000000" w:themeColor="text1"/>
        </w:rPr>
        <w:t>F</w:t>
      </w:r>
      <w:r w:rsidR="004E53C5" w:rsidRPr="00C70E8A">
        <w:rPr>
          <w:color w:val="000000" w:themeColor="text1"/>
        </w:rPr>
        <w:t xml:space="preserve">) Heat map showing the correlation between various nematode-based soil health indicators and soil characteristics, where red represents a positive relationship and blue represents a negative association. </w:t>
      </w:r>
    </w:p>
    <w:p w14:paraId="73123F0A" w14:textId="77777777" w:rsidR="000B41E9" w:rsidRPr="00C70E8A" w:rsidRDefault="000B41E9" w:rsidP="007B45AE">
      <w:pPr>
        <w:rPr>
          <w:color w:val="000000" w:themeColor="text1"/>
        </w:rPr>
      </w:pPr>
    </w:p>
    <w:p w14:paraId="65413A69" w14:textId="4DB63ABA" w:rsidR="007B45AE" w:rsidRPr="00C70E8A" w:rsidRDefault="007B45AE" w:rsidP="007B45AE">
      <w:pPr>
        <w:rPr>
          <w:color w:val="000000" w:themeColor="text1"/>
        </w:rPr>
      </w:pPr>
      <w:r w:rsidRPr="00C70E8A">
        <w:rPr>
          <w:noProof/>
          <w:color w:val="000000" w:themeColor="text1"/>
        </w:rPr>
        <w:drawing>
          <wp:inline distT="0" distB="0" distL="0" distR="0" wp14:anchorId="09F0030C" wp14:editId="40F6EA62">
            <wp:extent cx="5917391" cy="4142174"/>
            <wp:effectExtent l="0" t="0" r="7620" b="0"/>
            <wp:docPr id="8" name="Picture 7" descr="Diagram&#10;&#10;Description automatically generated">
              <a:extLst xmlns:a="http://schemas.openxmlformats.org/drawingml/2006/main">
                <a:ext uri="{FF2B5EF4-FFF2-40B4-BE49-F238E27FC236}">
                  <a16:creationId xmlns:a16="http://schemas.microsoft.com/office/drawing/2014/main" id="{A8F46F83-FF52-0876-50C1-1D0421EB0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a:extLst>
                        <a:ext uri="{FF2B5EF4-FFF2-40B4-BE49-F238E27FC236}">
                          <a16:creationId xmlns:a16="http://schemas.microsoft.com/office/drawing/2014/main" id="{A8F46F83-FF52-0876-50C1-1D0421EB077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7391" cy="4142174"/>
                    </a:xfrm>
                    <a:prstGeom prst="rect">
                      <a:avLst/>
                    </a:prstGeom>
                  </pic:spPr>
                </pic:pic>
              </a:graphicData>
            </a:graphic>
          </wp:inline>
        </w:drawing>
      </w:r>
    </w:p>
    <w:p w14:paraId="647B0F0F" w14:textId="71FB7B1F" w:rsidR="007B45AE" w:rsidRPr="00C70E8A" w:rsidRDefault="007B45AE" w:rsidP="007B45AE">
      <w:pPr>
        <w:rPr>
          <w:color w:val="000000" w:themeColor="text1"/>
        </w:rPr>
      </w:pPr>
      <w:r w:rsidRPr="00C70E8A">
        <w:rPr>
          <w:b/>
          <w:bCs/>
          <w:color w:val="000000" w:themeColor="text1"/>
          <w:szCs w:val="24"/>
        </w:rPr>
        <w:t xml:space="preserve">Figure </w:t>
      </w:r>
      <w:r w:rsidR="007876F8" w:rsidRPr="00C70E8A">
        <w:rPr>
          <w:b/>
          <w:bCs/>
          <w:color w:val="000000" w:themeColor="text1"/>
          <w:szCs w:val="24"/>
        </w:rPr>
        <w:t>5</w:t>
      </w:r>
      <w:r w:rsidRPr="00C70E8A">
        <w:rPr>
          <w:b/>
          <w:bCs/>
          <w:color w:val="000000" w:themeColor="text1"/>
          <w:szCs w:val="24"/>
        </w:rPr>
        <w:t>.</w:t>
      </w:r>
      <w:r w:rsidRPr="00C70E8A">
        <w:rPr>
          <w:color w:val="000000" w:themeColor="text1"/>
          <w:szCs w:val="24"/>
        </w:rPr>
        <w:t xml:space="preserve"> Abundance of soil-borne pathogens including (</w:t>
      </w:r>
      <w:r w:rsidR="009D35C2" w:rsidRPr="00C70E8A">
        <w:rPr>
          <w:b/>
          <w:bCs/>
          <w:color w:val="000000" w:themeColor="text1"/>
          <w:szCs w:val="24"/>
        </w:rPr>
        <w:t>A</w:t>
      </w:r>
      <w:r w:rsidRPr="00C70E8A">
        <w:rPr>
          <w:color w:val="000000" w:themeColor="text1"/>
          <w:szCs w:val="24"/>
        </w:rPr>
        <w:t xml:space="preserve">) </w:t>
      </w:r>
      <w:r w:rsidRPr="00C70E8A">
        <w:rPr>
          <w:i/>
          <w:iCs/>
          <w:color w:val="000000" w:themeColor="text1"/>
          <w:szCs w:val="24"/>
        </w:rPr>
        <w:t>Pythium</w:t>
      </w:r>
      <w:r w:rsidRPr="00C70E8A">
        <w:rPr>
          <w:color w:val="000000" w:themeColor="text1"/>
          <w:szCs w:val="24"/>
        </w:rPr>
        <w:t xml:space="preserve"> spp</w:t>
      </w:r>
      <w:ins w:id="118" w:author="Paulitz, Tim" w:date="2023-02-11T10:19:00Z">
        <w:r w:rsidR="00B610FE">
          <w:rPr>
            <w:color w:val="000000" w:themeColor="text1"/>
            <w:szCs w:val="24"/>
          </w:rPr>
          <w:t>.</w:t>
        </w:r>
      </w:ins>
      <w:r w:rsidRPr="00C70E8A">
        <w:rPr>
          <w:color w:val="000000" w:themeColor="text1"/>
          <w:szCs w:val="24"/>
        </w:rPr>
        <w:t>, (</w:t>
      </w:r>
      <w:r w:rsidR="009D35C2" w:rsidRPr="00C70E8A">
        <w:rPr>
          <w:b/>
          <w:bCs/>
          <w:color w:val="000000" w:themeColor="text1"/>
          <w:szCs w:val="24"/>
        </w:rPr>
        <w:t>B</w:t>
      </w:r>
      <w:r w:rsidRPr="00C70E8A">
        <w:rPr>
          <w:color w:val="000000" w:themeColor="text1"/>
          <w:szCs w:val="24"/>
        </w:rPr>
        <w:t xml:space="preserve">) fungicide-resistant </w:t>
      </w:r>
      <w:r w:rsidRPr="00C70E8A">
        <w:rPr>
          <w:i/>
          <w:iCs/>
          <w:color w:val="000000" w:themeColor="text1"/>
          <w:szCs w:val="24"/>
        </w:rPr>
        <w:t>Pythium</w:t>
      </w:r>
      <w:r w:rsidRPr="00C70E8A">
        <w:rPr>
          <w:color w:val="000000" w:themeColor="text1"/>
          <w:szCs w:val="24"/>
        </w:rPr>
        <w:t xml:space="preserve"> spp</w:t>
      </w:r>
      <w:ins w:id="119" w:author="Paulitz, Tim" w:date="2023-02-11T10:19:00Z">
        <w:r w:rsidR="00B610FE">
          <w:rPr>
            <w:color w:val="000000" w:themeColor="text1"/>
            <w:szCs w:val="24"/>
          </w:rPr>
          <w:t>.</w:t>
        </w:r>
      </w:ins>
      <w:r w:rsidRPr="00C70E8A">
        <w:rPr>
          <w:color w:val="000000" w:themeColor="text1"/>
          <w:szCs w:val="24"/>
        </w:rPr>
        <w:t>, (</w:t>
      </w:r>
      <w:r w:rsidR="009D35C2" w:rsidRPr="00C70E8A">
        <w:rPr>
          <w:b/>
          <w:bCs/>
          <w:color w:val="000000" w:themeColor="text1"/>
          <w:szCs w:val="24"/>
        </w:rPr>
        <w:t>C</w:t>
      </w:r>
      <w:r w:rsidRPr="00C70E8A">
        <w:rPr>
          <w:color w:val="000000" w:themeColor="text1"/>
          <w:szCs w:val="24"/>
        </w:rPr>
        <w:t xml:space="preserve">) </w:t>
      </w:r>
      <w:r w:rsidRPr="00C70E8A">
        <w:rPr>
          <w:i/>
          <w:iCs/>
          <w:color w:val="000000" w:themeColor="text1"/>
          <w:szCs w:val="24"/>
        </w:rPr>
        <w:t>Fusarium</w:t>
      </w:r>
      <w:r w:rsidRPr="00C70E8A">
        <w:rPr>
          <w:color w:val="000000" w:themeColor="text1"/>
          <w:szCs w:val="24"/>
        </w:rPr>
        <w:t xml:space="preserve"> spp</w:t>
      </w:r>
      <w:ins w:id="120" w:author="Paulitz, Tim" w:date="2023-02-11T10:19:00Z">
        <w:r w:rsidR="00B610FE">
          <w:rPr>
            <w:color w:val="000000" w:themeColor="text1"/>
            <w:szCs w:val="24"/>
          </w:rPr>
          <w:t>.</w:t>
        </w:r>
      </w:ins>
      <w:r w:rsidRPr="00C70E8A">
        <w:rPr>
          <w:color w:val="000000" w:themeColor="text1"/>
          <w:szCs w:val="24"/>
        </w:rPr>
        <w:t>, (</w:t>
      </w:r>
      <w:r w:rsidR="009D35C2" w:rsidRPr="00C70E8A">
        <w:rPr>
          <w:b/>
          <w:bCs/>
          <w:color w:val="000000" w:themeColor="text1"/>
          <w:szCs w:val="24"/>
        </w:rPr>
        <w:t>D</w:t>
      </w:r>
      <w:r w:rsidRPr="00C70E8A">
        <w:rPr>
          <w:color w:val="000000" w:themeColor="text1"/>
          <w:szCs w:val="24"/>
        </w:rPr>
        <w:t xml:space="preserve">) </w:t>
      </w:r>
      <w:r w:rsidRPr="00C70E8A">
        <w:rPr>
          <w:i/>
          <w:iCs/>
          <w:color w:val="000000" w:themeColor="text1"/>
          <w:szCs w:val="24"/>
        </w:rPr>
        <w:t>Verticillium dahliae</w:t>
      </w:r>
      <w:r w:rsidRPr="00C70E8A">
        <w:rPr>
          <w:color w:val="000000" w:themeColor="text1"/>
          <w:szCs w:val="24"/>
        </w:rPr>
        <w:t>, and (</w:t>
      </w:r>
      <w:r w:rsidR="009D35C2" w:rsidRPr="00C70E8A">
        <w:rPr>
          <w:b/>
          <w:bCs/>
          <w:color w:val="000000" w:themeColor="text1"/>
          <w:szCs w:val="24"/>
        </w:rPr>
        <w:t>E</w:t>
      </w:r>
      <w:r w:rsidRPr="00C70E8A">
        <w:rPr>
          <w:color w:val="000000" w:themeColor="text1"/>
          <w:szCs w:val="24"/>
        </w:rPr>
        <w:t xml:space="preserve">) </w:t>
      </w:r>
      <w:r w:rsidRPr="00C70E8A">
        <w:rPr>
          <w:i/>
          <w:iCs/>
          <w:color w:val="000000" w:themeColor="text1"/>
          <w:szCs w:val="24"/>
        </w:rPr>
        <w:t xml:space="preserve">Colletotrichum </w:t>
      </w:r>
      <w:proofErr w:type="spellStart"/>
      <w:r w:rsidRPr="00C70E8A">
        <w:rPr>
          <w:i/>
          <w:iCs/>
          <w:color w:val="000000" w:themeColor="text1"/>
          <w:szCs w:val="24"/>
        </w:rPr>
        <w:t>coccodes</w:t>
      </w:r>
      <w:proofErr w:type="spellEnd"/>
      <w:r w:rsidRPr="00C70E8A">
        <w:rPr>
          <w:color w:val="000000" w:themeColor="text1"/>
          <w:szCs w:val="24"/>
        </w:rPr>
        <w:t xml:space="preserve"> in the soil collected from virgin and non-virgin fields</w:t>
      </w:r>
      <w:r w:rsidR="000D09FE" w:rsidRPr="00C70E8A">
        <w:rPr>
          <w:color w:val="000000" w:themeColor="text1"/>
          <w:szCs w:val="24"/>
        </w:rPr>
        <w:t xml:space="preserve"> in 2021</w:t>
      </w:r>
      <w:r w:rsidRPr="00C70E8A">
        <w:rPr>
          <w:color w:val="000000" w:themeColor="text1"/>
          <w:szCs w:val="24"/>
        </w:rPr>
        <w:t xml:space="preserve">. Average propagules per gram of soil were recorded for </w:t>
      </w:r>
      <w:r w:rsidRPr="00C70E8A">
        <w:rPr>
          <w:i/>
          <w:iCs/>
          <w:color w:val="000000" w:themeColor="text1"/>
          <w:szCs w:val="24"/>
        </w:rPr>
        <w:t>Fusarium</w:t>
      </w:r>
      <w:r w:rsidRPr="00C70E8A">
        <w:rPr>
          <w:color w:val="000000" w:themeColor="text1"/>
          <w:szCs w:val="24"/>
        </w:rPr>
        <w:t xml:space="preserve"> spp</w:t>
      </w:r>
      <w:ins w:id="121" w:author="Paulitz, Tim" w:date="2023-02-11T10:19:00Z">
        <w:r w:rsidR="00B610FE">
          <w:rPr>
            <w:color w:val="000000" w:themeColor="text1"/>
            <w:szCs w:val="24"/>
          </w:rPr>
          <w:t>.</w:t>
        </w:r>
      </w:ins>
      <w:r w:rsidRPr="00C70E8A">
        <w:rPr>
          <w:color w:val="000000" w:themeColor="text1"/>
          <w:szCs w:val="24"/>
        </w:rPr>
        <w:t xml:space="preserve"> and </w:t>
      </w:r>
      <w:r w:rsidRPr="00C70E8A">
        <w:rPr>
          <w:i/>
          <w:iCs/>
          <w:color w:val="000000" w:themeColor="text1"/>
          <w:szCs w:val="24"/>
        </w:rPr>
        <w:t>Pythium</w:t>
      </w:r>
      <w:r w:rsidRPr="00C70E8A">
        <w:rPr>
          <w:color w:val="000000" w:themeColor="text1"/>
          <w:szCs w:val="24"/>
        </w:rPr>
        <w:t xml:space="preserve"> spp</w:t>
      </w:r>
      <w:ins w:id="122" w:author="Paulitz, Tim" w:date="2023-02-11T10:19:00Z">
        <w:r w:rsidR="00B610FE">
          <w:rPr>
            <w:color w:val="000000" w:themeColor="text1"/>
            <w:szCs w:val="24"/>
          </w:rPr>
          <w:t>.</w:t>
        </w:r>
      </w:ins>
      <w:r w:rsidRPr="00C70E8A">
        <w:rPr>
          <w:color w:val="000000" w:themeColor="text1"/>
          <w:szCs w:val="24"/>
        </w:rPr>
        <w:t xml:space="preserve">, whereas a total number of propagules per gram of soil was recorded for the </w:t>
      </w:r>
      <w:r w:rsidRPr="00C70E8A">
        <w:rPr>
          <w:i/>
          <w:iCs/>
          <w:color w:val="000000" w:themeColor="text1"/>
          <w:szCs w:val="24"/>
        </w:rPr>
        <w:t>V.  dahliae</w:t>
      </w:r>
      <w:r w:rsidRPr="00C70E8A">
        <w:rPr>
          <w:color w:val="000000" w:themeColor="text1"/>
          <w:szCs w:val="24"/>
        </w:rPr>
        <w:t xml:space="preserve"> and </w:t>
      </w:r>
      <w:r w:rsidRPr="00C70E8A">
        <w:rPr>
          <w:i/>
          <w:iCs/>
          <w:color w:val="000000" w:themeColor="text1"/>
          <w:szCs w:val="24"/>
        </w:rPr>
        <w:t xml:space="preserve">C. </w:t>
      </w:r>
      <w:proofErr w:type="spellStart"/>
      <w:r w:rsidRPr="00C70E8A">
        <w:rPr>
          <w:i/>
          <w:iCs/>
          <w:color w:val="000000" w:themeColor="text1"/>
          <w:szCs w:val="24"/>
        </w:rPr>
        <w:t>coccodes</w:t>
      </w:r>
      <w:proofErr w:type="spellEnd"/>
    </w:p>
    <w:p w14:paraId="33FA0610" w14:textId="3CD12549" w:rsidR="007B45AE" w:rsidRPr="00C70E8A" w:rsidRDefault="007B45AE" w:rsidP="007B45AE">
      <w:pPr>
        <w:rPr>
          <w:color w:val="000000" w:themeColor="text1"/>
        </w:rPr>
      </w:pPr>
    </w:p>
    <w:p w14:paraId="3E9025EE" w14:textId="774E0803" w:rsidR="007B45AE" w:rsidRPr="00C70E8A" w:rsidRDefault="007B45AE" w:rsidP="007B45AE">
      <w:pPr>
        <w:rPr>
          <w:color w:val="000000" w:themeColor="text1"/>
        </w:rPr>
      </w:pPr>
    </w:p>
    <w:p w14:paraId="66FD8149" w14:textId="1C645714" w:rsidR="007B45AE" w:rsidRPr="00C70E8A" w:rsidRDefault="007B45AE" w:rsidP="007B45AE">
      <w:pPr>
        <w:rPr>
          <w:color w:val="000000" w:themeColor="text1"/>
        </w:rPr>
      </w:pPr>
    </w:p>
    <w:p w14:paraId="506D67E4" w14:textId="77777777" w:rsidR="007B45AE" w:rsidRPr="00C70E8A" w:rsidRDefault="007B45AE" w:rsidP="007B45AE">
      <w:pPr>
        <w:rPr>
          <w:color w:val="000000" w:themeColor="text1"/>
        </w:rPr>
      </w:pPr>
    </w:p>
    <w:p w14:paraId="5CBA2209" w14:textId="58D535EB" w:rsidR="007B45AE" w:rsidRPr="00C70E8A" w:rsidRDefault="002B594F" w:rsidP="007B45AE">
      <w:pPr>
        <w:rPr>
          <w:color w:val="000000" w:themeColor="text1"/>
        </w:rPr>
      </w:pPr>
      <w:r w:rsidRPr="00C70E8A">
        <w:rPr>
          <w:noProof/>
          <w:color w:val="000000" w:themeColor="text1"/>
        </w:rPr>
        <w:lastRenderedPageBreak/>
        <w:drawing>
          <wp:inline distT="0" distB="0" distL="0" distR="0" wp14:anchorId="06826339" wp14:editId="7984B730">
            <wp:extent cx="5943600" cy="4528185"/>
            <wp:effectExtent l="0" t="0" r="0" b="5715"/>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29B12209" w14:textId="3253ADA7" w:rsidR="007B45AE" w:rsidRPr="00C70E8A" w:rsidRDefault="007B45AE" w:rsidP="007B45AE">
      <w:pPr>
        <w:rPr>
          <w:color w:val="000000" w:themeColor="text1"/>
        </w:rPr>
      </w:pPr>
    </w:p>
    <w:p w14:paraId="290A7462" w14:textId="77777777" w:rsidR="002B594F" w:rsidRPr="00C70E8A" w:rsidRDefault="002B594F" w:rsidP="0099006A">
      <w:pPr>
        <w:rPr>
          <w:color w:val="000000" w:themeColor="text1"/>
        </w:rPr>
      </w:pPr>
      <w:r w:rsidRPr="00C70E8A">
        <w:rPr>
          <w:b/>
          <w:bCs/>
          <w:color w:val="000000" w:themeColor="text1"/>
        </w:rPr>
        <w:t xml:space="preserve">Figure 6.  </w:t>
      </w:r>
      <w:r w:rsidRPr="00C70E8A">
        <w:rPr>
          <w:color w:val="000000" w:themeColor="text1"/>
        </w:rPr>
        <w:t>Soil biological (A-E), chemical (F-J), and physical (K and L) properties for native, non-virgin, and virgin sites sampled in 2021 and 2022.</w:t>
      </w:r>
    </w:p>
    <w:p w14:paraId="6E4769C3" w14:textId="077E639A" w:rsidR="007B45AE" w:rsidRPr="00C70E8A" w:rsidRDefault="0099006A" w:rsidP="007B45AE">
      <w:pPr>
        <w:rPr>
          <w:color w:val="000000" w:themeColor="text1"/>
        </w:rPr>
      </w:pPr>
      <w:r w:rsidRPr="00C70E8A">
        <w:rPr>
          <w:noProof/>
          <w:color w:val="000000" w:themeColor="text1"/>
        </w:rPr>
        <w:drawing>
          <wp:inline distT="0" distB="0" distL="0" distR="0" wp14:anchorId="0AA0122A" wp14:editId="4992CCCA">
            <wp:extent cx="5089984" cy="2400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3480" cy="2416613"/>
                    </a:xfrm>
                    <a:prstGeom prst="rect">
                      <a:avLst/>
                    </a:prstGeom>
                    <a:noFill/>
                  </pic:spPr>
                </pic:pic>
              </a:graphicData>
            </a:graphic>
          </wp:inline>
        </w:drawing>
      </w:r>
    </w:p>
    <w:p w14:paraId="12CC19CD" w14:textId="19230D38" w:rsidR="007B45AE" w:rsidRPr="00C70E8A" w:rsidRDefault="007B45AE" w:rsidP="007B45AE">
      <w:pPr>
        <w:rPr>
          <w:color w:val="000000" w:themeColor="text1"/>
        </w:rPr>
      </w:pPr>
    </w:p>
    <w:p w14:paraId="04B0877A" w14:textId="76737897" w:rsidR="00F232F9" w:rsidRPr="00C70E8A" w:rsidRDefault="00F232F9" w:rsidP="0099006A">
      <w:pPr>
        <w:pStyle w:val="Caption"/>
        <w:rPr>
          <w:i w:val="0"/>
          <w:iCs w:val="0"/>
          <w:color w:val="000000" w:themeColor="text1"/>
          <w:sz w:val="24"/>
          <w:szCs w:val="24"/>
        </w:rPr>
      </w:pPr>
      <w:r w:rsidRPr="00C70E8A">
        <w:rPr>
          <w:b/>
          <w:bCs/>
          <w:i w:val="0"/>
          <w:iCs w:val="0"/>
          <w:color w:val="000000" w:themeColor="text1"/>
          <w:sz w:val="24"/>
          <w:szCs w:val="24"/>
        </w:rPr>
        <w:t xml:space="preserve">Figure </w:t>
      </w:r>
      <w:r w:rsidR="007876F8" w:rsidRPr="00C70E8A">
        <w:rPr>
          <w:b/>
          <w:bCs/>
          <w:i w:val="0"/>
          <w:iCs w:val="0"/>
          <w:color w:val="000000" w:themeColor="text1"/>
          <w:sz w:val="24"/>
          <w:szCs w:val="24"/>
        </w:rPr>
        <w:t>7</w:t>
      </w:r>
      <w:r w:rsidRPr="00C70E8A">
        <w:rPr>
          <w:b/>
          <w:bCs/>
          <w:i w:val="0"/>
          <w:iCs w:val="0"/>
          <w:color w:val="000000" w:themeColor="text1"/>
          <w:sz w:val="24"/>
          <w:szCs w:val="24"/>
        </w:rPr>
        <w:t>.</w:t>
      </w:r>
      <w:r w:rsidRPr="00C70E8A">
        <w:rPr>
          <w:i w:val="0"/>
          <w:iCs w:val="0"/>
          <w:color w:val="000000" w:themeColor="text1"/>
          <w:sz w:val="24"/>
          <w:szCs w:val="24"/>
        </w:rPr>
        <w:t xml:space="preserve"> Potato performance in microplots</w:t>
      </w:r>
      <w:r w:rsidR="004E53C5" w:rsidRPr="00C70E8A">
        <w:rPr>
          <w:i w:val="0"/>
          <w:iCs w:val="0"/>
          <w:color w:val="000000" w:themeColor="text1"/>
          <w:sz w:val="24"/>
          <w:szCs w:val="24"/>
        </w:rPr>
        <w:t xml:space="preserve"> for (</w:t>
      </w:r>
      <w:r w:rsidR="004E53C5" w:rsidRPr="00C70E8A">
        <w:rPr>
          <w:b/>
          <w:bCs/>
          <w:i w:val="0"/>
          <w:iCs w:val="0"/>
          <w:color w:val="000000" w:themeColor="text1"/>
          <w:sz w:val="24"/>
          <w:szCs w:val="24"/>
        </w:rPr>
        <w:t>I</w:t>
      </w:r>
      <w:r w:rsidR="004E53C5" w:rsidRPr="00C70E8A">
        <w:rPr>
          <w:i w:val="0"/>
          <w:iCs w:val="0"/>
          <w:color w:val="000000" w:themeColor="text1"/>
          <w:sz w:val="24"/>
          <w:szCs w:val="24"/>
        </w:rPr>
        <w:t>) 2021 and (</w:t>
      </w:r>
      <w:r w:rsidR="004E53C5" w:rsidRPr="00C70E8A">
        <w:rPr>
          <w:b/>
          <w:bCs/>
          <w:i w:val="0"/>
          <w:iCs w:val="0"/>
          <w:color w:val="000000" w:themeColor="text1"/>
          <w:sz w:val="24"/>
          <w:szCs w:val="24"/>
        </w:rPr>
        <w:t>II</w:t>
      </w:r>
      <w:r w:rsidR="004E53C5" w:rsidRPr="00C70E8A">
        <w:rPr>
          <w:i w:val="0"/>
          <w:iCs w:val="0"/>
          <w:color w:val="000000" w:themeColor="text1"/>
          <w:sz w:val="24"/>
          <w:szCs w:val="24"/>
        </w:rPr>
        <w:t>) 2022 field season</w:t>
      </w:r>
      <w:r w:rsidRPr="00C70E8A">
        <w:rPr>
          <w:i w:val="0"/>
          <w:iCs w:val="0"/>
          <w:color w:val="000000" w:themeColor="text1"/>
          <w:sz w:val="24"/>
          <w:szCs w:val="24"/>
        </w:rPr>
        <w:t xml:space="preserve">. </w:t>
      </w:r>
      <w:r w:rsidR="007876F8" w:rsidRPr="00C70E8A">
        <w:rPr>
          <w:i w:val="0"/>
          <w:iCs w:val="0"/>
          <w:color w:val="000000" w:themeColor="text1"/>
          <w:sz w:val="24"/>
          <w:szCs w:val="24"/>
        </w:rPr>
        <w:t>(</w:t>
      </w:r>
      <w:r w:rsidR="004E53C5" w:rsidRPr="00C70E8A">
        <w:rPr>
          <w:b/>
          <w:bCs/>
          <w:i w:val="0"/>
          <w:iCs w:val="0"/>
          <w:color w:val="000000" w:themeColor="text1"/>
          <w:sz w:val="24"/>
          <w:szCs w:val="24"/>
        </w:rPr>
        <w:t>A</w:t>
      </w:r>
      <w:r w:rsidR="007876F8" w:rsidRPr="00C70E8A">
        <w:rPr>
          <w:i w:val="0"/>
          <w:iCs w:val="0"/>
          <w:color w:val="000000" w:themeColor="text1"/>
          <w:sz w:val="24"/>
          <w:szCs w:val="24"/>
        </w:rPr>
        <w:t>)T</w:t>
      </w:r>
      <w:r w:rsidRPr="00C70E8A">
        <w:rPr>
          <w:i w:val="0"/>
          <w:iCs w:val="0"/>
          <w:color w:val="000000" w:themeColor="text1"/>
          <w:sz w:val="24"/>
          <w:szCs w:val="24"/>
        </w:rPr>
        <w:t>otal tuber weight (grams), and (</w:t>
      </w:r>
      <w:r w:rsidR="007876F8" w:rsidRPr="00C70E8A">
        <w:rPr>
          <w:b/>
          <w:bCs/>
          <w:i w:val="0"/>
          <w:iCs w:val="0"/>
          <w:color w:val="000000" w:themeColor="text1"/>
          <w:sz w:val="24"/>
          <w:szCs w:val="24"/>
        </w:rPr>
        <w:t>B</w:t>
      </w:r>
      <w:r w:rsidRPr="00C70E8A">
        <w:rPr>
          <w:i w:val="0"/>
          <w:iCs w:val="0"/>
          <w:color w:val="000000" w:themeColor="text1"/>
          <w:sz w:val="24"/>
          <w:szCs w:val="24"/>
        </w:rPr>
        <w:t>) the total number of potato tubers recovered from plants grown in virgin</w:t>
      </w:r>
      <w:r w:rsidR="007876F8" w:rsidRPr="00C70E8A">
        <w:rPr>
          <w:i w:val="0"/>
          <w:iCs w:val="0"/>
          <w:color w:val="000000" w:themeColor="text1"/>
          <w:sz w:val="24"/>
          <w:szCs w:val="24"/>
        </w:rPr>
        <w:t xml:space="preserve">, </w:t>
      </w:r>
      <w:r w:rsidRPr="00C70E8A">
        <w:rPr>
          <w:i w:val="0"/>
          <w:iCs w:val="0"/>
          <w:color w:val="000000" w:themeColor="text1"/>
          <w:sz w:val="24"/>
          <w:szCs w:val="24"/>
        </w:rPr>
        <w:t>non-virgin</w:t>
      </w:r>
      <w:r w:rsidR="007876F8" w:rsidRPr="00C70E8A">
        <w:rPr>
          <w:i w:val="0"/>
          <w:iCs w:val="0"/>
          <w:color w:val="000000" w:themeColor="text1"/>
          <w:sz w:val="24"/>
          <w:szCs w:val="24"/>
        </w:rPr>
        <w:t xml:space="preserve"> and native</w:t>
      </w:r>
      <w:r w:rsidRPr="00C70E8A">
        <w:rPr>
          <w:i w:val="0"/>
          <w:iCs w:val="0"/>
          <w:color w:val="000000" w:themeColor="text1"/>
          <w:sz w:val="24"/>
          <w:szCs w:val="24"/>
        </w:rPr>
        <w:t xml:space="preserve"> soil</w:t>
      </w:r>
      <w:r w:rsidR="007876F8" w:rsidRPr="00C70E8A">
        <w:rPr>
          <w:i w:val="0"/>
          <w:iCs w:val="0"/>
          <w:color w:val="000000" w:themeColor="text1"/>
          <w:sz w:val="24"/>
          <w:szCs w:val="24"/>
        </w:rPr>
        <w:t xml:space="preserve">s in 2021 and 2022. </w:t>
      </w:r>
    </w:p>
    <w:p w14:paraId="1205635B" w14:textId="348066B9"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lastRenderedPageBreak/>
        <w:t>Publications:</w:t>
      </w:r>
      <w:r w:rsidR="008474FB" w:rsidRPr="00C70E8A">
        <w:rPr>
          <w:rFonts w:ascii="Century Schoolbook" w:hAnsi="Century Schoolbook"/>
          <w:b/>
          <w:color w:val="000000" w:themeColor="text1"/>
        </w:rPr>
        <w:t xml:space="preserve"> </w:t>
      </w:r>
      <w:r w:rsidR="00790C2D" w:rsidRPr="00C70E8A">
        <w:rPr>
          <w:rFonts w:ascii="Century Schoolbook" w:hAnsi="Century Schoolbook"/>
          <w:b/>
          <w:color w:val="000000" w:themeColor="text1"/>
        </w:rPr>
        <w:t>NA</w:t>
      </w:r>
    </w:p>
    <w:p w14:paraId="73C166DB" w14:textId="77777777"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5D93E6BA" w14:textId="6A2D53F0"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r w:rsidRPr="00C70E8A">
        <w:rPr>
          <w:rFonts w:ascii="Century Schoolbook" w:hAnsi="Century Schoolbook"/>
          <w:b/>
          <w:color w:val="000000" w:themeColor="text1"/>
          <w:u w:val="single"/>
        </w:rPr>
        <w:t>Presentations &amp; Reports:</w:t>
      </w:r>
      <w:r w:rsidR="00790C2D" w:rsidRPr="00C70E8A">
        <w:rPr>
          <w:rFonts w:ascii="Century Schoolbook" w:hAnsi="Century Schoolbook"/>
          <w:b/>
          <w:color w:val="000000" w:themeColor="text1"/>
        </w:rPr>
        <w:t xml:space="preserve"> NA</w:t>
      </w:r>
    </w:p>
    <w:p w14:paraId="67FA0D01" w14:textId="77777777" w:rsidR="00790C2D" w:rsidRPr="00C70E8A" w:rsidRDefault="00790C2D"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p>
    <w:p w14:paraId="065B12A1" w14:textId="501720A2" w:rsidR="00D94555" w:rsidRPr="00C70E8A" w:rsidRDefault="00790C2D" w:rsidP="008102C3">
      <w:pPr>
        <w:rPr>
          <w:color w:val="000000" w:themeColor="text1"/>
        </w:rPr>
      </w:pPr>
      <w:r w:rsidRPr="00C70E8A">
        <w:rPr>
          <w:rFonts w:ascii="Century Schoolbook" w:hAnsi="Century Schoolbook"/>
          <w:b/>
          <w:color w:val="000000" w:themeColor="text1"/>
          <w:u w:val="single"/>
        </w:rPr>
        <w:t>References:</w:t>
      </w:r>
    </w:p>
    <w:p w14:paraId="67038322" w14:textId="77777777" w:rsidR="00D27D9B" w:rsidRPr="00C70E8A" w:rsidRDefault="00D27D9B">
      <w:pPr>
        <w:rPr>
          <w:color w:val="000000" w:themeColor="text1"/>
        </w:rPr>
      </w:pPr>
    </w:p>
    <w:p w14:paraId="493D9CBD" w14:textId="58B28DEC"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Cordero, M.A., Robbins, R.T. and </w:t>
      </w:r>
      <w:proofErr w:type="spellStart"/>
      <w:r w:rsidRPr="00C70E8A">
        <w:rPr>
          <w:rFonts w:ascii="Arial" w:hAnsi="Arial" w:cs="Arial"/>
          <w:color w:val="000000" w:themeColor="text1"/>
          <w:sz w:val="20"/>
          <w:shd w:val="clear" w:color="auto" w:fill="FFFFFF"/>
        </w:rPr>
        <w:t>Szalanski</w:t>
      </w:r>
      <w:proofErr w:type="spellEnd"/>
      <w:r w:rsidRPr="00C70E8A">
        <w:rPr>
          <w:rFonts w:ascii="Arial" w:hAnsi="Arial" w:cs="Arial"/>
          <w:color w:val="000000" w:themeColor="text1"/>
          <w:sz w:val="20"/>
          <w:shd w:val="clear" w:color="auto" w:fill="FFFFFF"/>
        </w:rPr>
        <w:t xml:space="preserve">, A.L., 2012. Taxonomic and molecular identification of </w:t>
      </w:r>
      <w:proofErr w:type="spellStart"/>
      <w:r w:rsidRPr="00C70E8A">
        <w:rPr>
          <w:rFonts w:ascii="Arial" w:hAnsi="Arial" w:cs="Arial"/>
          <w:i/>
          <w:iCs/>
          <w:color w:val="000000" w:themeColor="text1"/>
          <w:sz w:val="20"/>
          <w:shd w:val="clear" w:color="auto" w:fill="FFFFFF"/>
        </w:rPr>
        <w:t>Bakernema</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Criconema</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Hemicriconemoides</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Ogma</w:t>
      </w:r>
      <w:proofErr w:type="spellEnd"/>
      <w:r w:rsidRPr="00C70E8A">
        <w:rPr>
          <w:rFonts w:ascii="Arial" w:hAnsi="Arial" w:cs="Arial"/>
          <w:i/>
          <w:iCs/>
          <w:color w:val="000000" w:themeColor="text1"/>
          <w:sz w:val="20"/>
          <w:shd w:val="clear" w:color="auto" w:fill="FFFFFF"/>
        </w:rPr>
        <w:t xml:space="preserve"> and </w:t>
      </w:r>
      <w:proofErr w:type="spellStart"/>
      <w:r w:rsidRPr="00C70E8A">
        <w:rPr>
          <w:rFonts w:ascii="Arial" w:hAnsi="Arial" w:cs="Arial"/>
          <w:i/>
          <w:iCs/>
          <w:color w:val="000000" w:themeColor="text1"/>
          <w:sz w:val="20"/>
          <w:shd w:val="clear" w:color="auto" w:fill="FFFFFF"/>
        </w:rPr>
        <w:t>Xenocriconemella</w:t>
      </w:r>
      <w:proofErr w:type="spellEnd"/>
      <w:r w:rsidRPr="00C70E8A">
        <w:rPr>
          <w:rFonts w:ascii="Arial" w:hAnsi="Arial" w:cs="Arial"/>
          <w:color w:val="000000" w:themeColor="text1"/>
          <w:sz w:val="20"/>
          <w:shd w:val="clear" w:color="auto" w:fill="FFFFFF"/>
        </w:rPr>
        <w:t xml:space="preserve"> species (Nematoda: </w:t>
      </w:r>
      <w:proofErr w:type="spellStart"/>
      <w:r w:rsidRPr="00C70E8A">
        <w:rPr>
          <w:rFonts w:ascii="Arial" w:hAnsi="Arial" w:cs="Arial"/>
          <w:color w:val="000000" w:themeColor="text1"/>
          <w:sz w:val="20"/>
          <w:shd w:val="clear" w:color="auto" w:fill="FFFFFF"/>
        </w:rPr>
        <w:t>Criconematidae</w:t>
      </w:r>
      <w:proofErr w:type="spellEnd"/>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Journal of Nematology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44</w:t>
      </w:r>
      <w:r w:rsidRPr="00C70E8A">
        <w:rPr>
          <w:rFonts w:ascii="Arial" w:hAnsi="Arial" w:cs="Arial"/>
          <w:color w:val="000000" w:themeColor="text1"/>
          <w:sz w:val="20"/>
          <w:shd w:val="clear" w:color="auto" w:fill="FFFFFF"/>
        </w:rPr>
        <w:t>(4), p.427.</w:t>
      </w:r>
    </w:p>
    <w:p w14:paraId="54FB7F42"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5BB2D8DF" w14:textId="4F4DEFBA"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Du </w:t>
      </w:r>
      <w:proofErr w:type="spellStart"/>
      <w:r w:rsidRPr="00C70E8A">
        <w:rPr>
          <w:rFonts w:ascii="Arial" w:hAnsi="Arial" w:cs="Arial"/>
          <w:color w:val="000000" w:themeColor="text1"/>
          <w:sz w:val="20"/>
          <w:shd w:val="clear" w:color="auto" w:fill="FFFFFF"/>
        </w:rPr>
        <w:t>Preez</w:t>
      </w:r>
      <w:proofErr w:type="spellEnd"/>
      <w:r w:rsidRPr="00C70E8A">
        <w:rPr>
          <w:rFonts w:ascii="Arial" w:hAnsi="Arial" w:cs="Arial"/>
          <w:color w:val="000000" w:themeColor="text1"/>
          <w:sz w:val="20"/>
          <w:shd w:val="clear" w:color="auto" w:fill="FFFFFF"/>
        </w:rPr>
        <w:t xml:space="preserve">, G., </w:t>
      </w:r>
      <w:proofErr w:type="spellStart"/>
      <w:r w:rsidRPr="00C70E8A">
        <w:rPr>
          <w:rFonts w:ascii="Arial" w:hAnsi="Arial" w:cs="Arial"/>
          <w:color w:val="000000" w:themeColor="text1"/>
          <w:sz w:val="20"/>
          <w:shd w:val="clear" w:color="auto" w:fill="FFFFFF"/>
        </w:rPr>
        <w:t>Daneel</w:t>
      </w:r>
      <w:proofErr w:type="spellEnd"/>
      <w:r w:rsidRPr="00C70E8A">
        <w:rPr>
          <w:rFonts w:ascii="Arial" w:hAnsi="Arial" w:cs="Arial"/>
          <w:color w:val="000000" w:themeColor="text1"/>
          <w:sz w:val="20"/>
          <w:shd w:val="clear" w:color="auto" w:fill="FFFFFF"/>
        </w:rPr>
        <w:t xml:space="preserve">, M., De Goede, R., Du Toit, M.J., Ferris, H., Fourie, H., </w:t>
      </w:r>
      <w:proofErr w:type="spellStart"/>
      <w:r w:rsidRPr="00C70E8A">
        <w:rPr>
          <w:rFonts w:ascii="Arial" w:hAnsi="Arial" w:cs="Arial"/>
          <w:color w:val="000000" w:themeColor="text1"/>
          <w:sz w:val="20"/>
          <w:shd w:val="clear" w:color="auto" w:fill="FFFFFF"/>
        </w:rPr>
        <w:t>Geisen</w:t>
      </w:r>
      <w:proofErr w:type="spellEnd"/>
      <w:r w:rsidRPr="00C70E8A">
        <w:rPr>
          <w:rFonts w:ascii="Arial" w:hAnsi="Arial" w:cs="Arial"/>
          <w:color w:val="000000" w:themeColor="text1"/>
          <w:sz w:val="20"/>
          <w:shd w:val="clear" w:color="auto" w:fill="FFFFFF"/>
        </w:rPr>
        <w:t xml:space="preserve">, S., </w:t>
      </w:r>
      <w:proofErr w:type="spellStart"/>
      <w:r w:rsidRPr="00C70E8A">
        <w:rPr>
          <w:rFonts w:ascii="Arial" w:hAnsi="Arial" w:cs="Arial"/>
          <w:color w:val="000000" w:themeColor="text1"/>
          <w:sz w:val="20"/>
          <w:shd w:val="clear" w:color="auto" w:fill="FFFFFF"/>
        </w:rPr>
        <w:t>Kakouli</w:t>
      </w:r>
      <w:proofErr w:type="spellEnd"/>
      <w:r w:rsidRPr="00C70E8A">
        <w:rPr>
          <w:rFonts w:ascii="Arial" w:hAnsi="Arial" w:cs="Arial"/>
          <w:color w:val="000000" w:themeColor="text1"/>
          <w:sz w:val="20"/>
          <w:shd w:val="clear" w:color="auto" w:fill="FFFFFF"/>
        </w:rPr>
        <w:t xml:space="preserve">-Duarte, T., </w:t>
      </w:r>
      <w:proofErr w:type="spellStart"/>
      <w:r w:rsidRPr="00C70E8A">
        <w:rPr>
          <w:rFonts w:ascii="Arial" w:hAnsi="Arial" w:cs="Arial"/>
          <w:color w:val="000000" w:themeColor="text1"/>
          <w:sz w:val="20"/>
          <w:shd w:val="clear" w:color="auto" w:fill="FFFFFF"/>
        </w:rPr>
        <w:t>Korthals</w:t>
      </w:r>
      <w:proofErr w:type="spellEnd"/>
      <w:r w:rsidRPr="00C70E8A">
        <w:rPr>
          <w:rFonts w:ascii="Arial" w:hAnsi="Arial" w:cs="Arial"/>
          <w:color w:val="000000" w:themeColor="text1"/>
          <w:sz w:val="20"/>
          <w:shd w:val="clear" w:color="auto" w:fill="FFFFFF"/>
        </w:rPr>
        <w:t>, G., Sánchez-Moreno, S. and Schmidt, J.H., 2022. Nematode-based indices in soil ecology: Application, utility, and future directions. </w:t>
      </w:r>
      <w:r w:rsidRPr="00C70E8A">
        <w:rPr>
          <w:rFonts w:ascii="Arial" w:hAnsi="Arial" w:cs="Arial"/>
          <w:i/>
          <w:iCs/>
          <w:color w:val="000000" w:themeColor="text1"/>
          <w:sz w:val="20"/>
          <w:shd w:val="clear" w:color="auto" w:fill="FFFFFF"/>
        </w:rPr>
        <w:t>Soil Biology and Biochemistry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169</w:t>
      </w:r>
      <w:r w:rsidRPr="00C70E8A">
        <w:rPr>
          <w:rFonts w:ascii="Arial" w:hAnsi="Arial" w:cs="Arial"/>
          <w:color w:val="000000" w:themeColor="text1"/>
          <w:sz w:val="20"/>
          <w:shd w:val="clear" w:color="auto" w:fill="FFFFFF"/>
        </w:rPr>
        <w:t>, p.108640.</w:t>
      </w:r>
    </w:p>
    <w:p w14:paraId="7BF289DC"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7736D786" w14:textId="229FAE3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Ferris, H., </w:t>
      </w:r>
      <w:proofErr w:type="spellStart"/>
      <w:r w:rsidRPr="00C70E8A">
        <w:rPr>
          <w:rFonts w:ascii="Arial" w:hAnsi="Arial" w:cs="Arial"/>
          <w:color w:val="000000" w:themeColor="text1"/>
          <w:sz w:val="20"/>
          <w:shd w:val="clear" w:color="auto" w:fill="FFFFFF"/>
        </w:rPr>
        <w:t>Venette</w:t>
      </w:r>
      <w:proofErr w:type="spellEnd"/>
      <w:r w:rsidRPr="00C70E8A">
        <w:rPr>
          <w:rFonts w:ascii="Arial" w:hAnsi="Arial" w:cs="Arial"/>
          <w:color w:val="000000" w:themeColor="text1"/>
          <w:sz w:val="20"/>
          <w:shd w:val="clear" w:color="auto" w:fill="FFFFFF"/>
        </w:rPr>
        <w:t>, R.C. and Lau, S.S., 1997. Population energetics of bacterial-feeding nematodes: carbon and nitrogen budgets. </w:t>
      </w:r>
      <w:r w:rsidRPr="00C70E8A">
        <w:rPr>
          <w:rFonts w:ascii="Arial" w:hAnsi="Arial" w:cs="Arial"/>
          <w:i/>
          <w:iCs/>
          <w:color w:val="000000" w:themeColor="text1"/>
          <w:sz w:val="20"/>
          <w:shd w:val="clear" w:color="auto" w:fill="FFFFFF"/>
        </w:rPr>
        <w:t>Soil Biology and Biochemistry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29</w:t>
      </w:r>
      <w:r w:rsidRPr="00C70E8A">
        <w:rPr>
          <w:rFonts w:ascii="Arial" w:hAnsi="Arial" w:cs="Arial"/>
          <w:color w:val="000000" w:themeColor="text1"/>
          <w:sz w:val="20"/>
          <w:shd w:val="clear" w:color="auto" w:fill="FFFFFF"/>
        </w:rPr>
        <w:t>(8), pp.1183-1194.</w:t>
      </w:r>
    </w:p>
    <w:p w14:paraId="62EB4008"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0DF71AD5" w14:textId="76045AC1"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Ferris, H.O.W.A.R.D. and </w:t>
      </w:r>
      <w:proofErr w:type="spellStart"/>
      <w:r w:rsidRPr="00C70E8A">
        <w:rPr>
          <w:rFonts w:ascii="Arial" w:hAnsi="Arial" w:cs="Arial"/>
          <w:color w:val="000000" w:themeColor="text1"/>
          <w:sz w:val="20"/>
          <w:shd w:val="clear" w:color="auto" w:fill="FFFFFF"/>
        </w:rPr>
        <w:t>Bongers</w:t>
      </w:r>
      <w:proofErr w:type="spellEnd"/>
      <w:r w:rsidRPr="00C70E8A">
        <w:rPr>
          <w:rFonts w:ascii="Arial" w:hAnsi="Arial" w:cs="Arial"/>
          <w:color w:val="000000" w:themeColor="text1"/>
          <w:sz w:val="20"/>
          <w:shd w:val="clear" w:color="auto" w:fill="FFFFFF"/>
        </w:rPr>
        <w:t>, T., 2009. Indices developed specifically for analysis of nematode assemblages. In </w:t>
      </w:r>
      <w:r w:rsidRPr="00C70E8A">
        <w:rPr>
          <w:rFonts w:ascii="Arial" w:hAnsi="Arial" w:cs="Arial"/>
          <w:i/>
          <w:iCs/>
          <w:color w:val="000000" w:themeColor="text1"/>
          <w:sz w:val="20"/>
          <w:shd w:val="clear" w:color="auto" w:fill="FFFFFF"/>
        </w:rPr>
        <w:t>Nematodes as environmental indicators</w:t>
      </w:r>
      <w:r w:rsidRPr="00C70E8A">
        <w:rPr>
          <w:rFonts w:ascii="Arial" w:hAnsi="Arial" w:cs="Arial"/>
          <w:color w:val="000000" w:themeColor="text1"/>
          <w:sz w:val="20"/>
          <w:shd w:val="clear" w:color="auto" w:fill="FFFFFF"/>
        </w:rPr>
        <w:t> (pp. 124-145). Wallingford UK: CABI.</w:t>
      </w:r>
    </w:p>
    <w:p w14:paraId="201A94E0"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5BCD0743" w14:textId="36CE2B78" w:rsidR="008F0A8C" w:rsidRPr="00C70E8A" w:rsidRDefault="008F0A8C" w:rsidP="008F0A8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Arial" w:hAnsi="Arial" w:cs="Arial"/>
          <w:color w:val="000000" w:themeColor="text1"/>
          <w:sz w:val="20"/>
          <w:shd w:val="clear" w:color="auto" w:fill="FFFFFF"/>
        </w:rPr>
      </w:pPr>
      <w:proofErr w:type="spellStart"/>
      <w:r w:rsidRPr="00C70E8A">
        <w:rPr>
          <w:rFonts w:ascii="Arial" w:hAnsi="Arial" w:cs="Arial"/>
          <w:color w:val="000000" w:themeColor="text1"/>
          <w:sz w:val="20"/>
          <w:shd w:val="clear" w:color="auto" w:fill="FFFFFF"/>
        </w:rPr>
        <w:t>Golhasan</w:t>
      </w:r>
      <w:proofErr w:type="spellEnd"/>
      <w:r w:rsidRPr="00C70E8A">
        <w:rPr>
          <w:rFonts w:ascii="Arial" w:hAnsi="Arial" w:cs="Arial"/>
          <w:color w:val="000000" w:themeColor="text1"/>
          <w:sz w:val="20"/>
          <w:shd w:val="clear" w:color="auto" w:fill="FFFFFF"/>
        </w:rPr>
        <w:t xml:space="preserve">, B., </w:t>
      </w:r>
      <w:proofErr w:type="spellStart"/>
      <w:r w:rsidRPr="00C70E8A">
        <w:rPr>
          <w:rFonts w:ascii="Arial" w:hAnsi="Arial" w:cs="Arial"/>
          <w:color w:val="000000" w:themeColor="text1"/>
          <w:sz w:val="20"/>
          <w:shd w:val="clear" w:color="auto" w:fill="FFFFFF"/>
        </w:rPr>
        <w:t>Heydari</w:t>
      </w:r>
      <w:proofErr w:type="spellEnd"/>
      <w:r w:rsidRPr="00C70E8A">
        <w:rPr>
          <w:rFonts w:ascii="Arial" w:hAnsi="Arial" w:cs="Arial"/>
          <w:color w:val="000000" w:themeColor="text1"/>
          <w:sz w:val="20"/>
          <w:shd w:val="clear" w:color="auto" w:fill="FFFFFF"/>
        </w:rPr>
        <w:t xml:space="preserve">, R., </w:t>
      </w:r>
      <w:proofErr w:type="spellStart"/>
      <w:r w:rsidRPr="00C70E8A">
        <w:rPr>
          <w:rFonts w:ascii="Arial" w:hAnsi="Arial" w:cs="Arial"/>
          <w:color w:val="000000" w:themeColor="text1"/>
          <w:sz w:val="20"/>
          <w:shd w:val="clear" w:color="auto" w:fill="FFFFFF"/>
        </w:rPr>
        <w:t>Esmaeili</w:t>
      </w:r>
      <w:proofErr w:type="spellEnd"/>
      <w:r w:rsidRPr="00C70E8A">
        <w:rPr>
          <w:rFonts w:ascii="Arial" w:hAnsi="Arial" w:cs="Arial"/>
          <w:color w:val="000000" w:themeColor="text1"/>
          <w:sz w:val="20"/>
          <w:shd w:val="clear" w:color="auto" w:fill="FFFFFF"/>
        </w:rPr>
        <w:t xml:space="preserve">, M. and </w:t>
      </w:r>
      <w:proofErr w:type="spellStart"/>
      <w:r w:rsidRPr="00C70E8A">
        <w:rPr>
          <w:rFonts w:ascii="Arial" w:hAnsi="Arial" w:cs="Arial"/>
          <w:color w:val="000000" w:themeColor="text1"/>
          <w:sz w:val="20"/>
          <w:shd w:val="clear" w:color="auto" w:fill="FFFFFF"/>
        </w:rPr>
        <w:t>Miraeiz</w:t>
      </w:r>
      <w:proofErr w:type="spellEnd"/>
      <w:r w:rsidRPr="00C70E8A">
        <w:rPr>
          <w:rFonts w:ascii="Arial" w:hAnsi="Arial" w:cs="Arial"/>
          <w:color w:val="000000" w:themeColor="text1"/>
          <w:sz w:val="20"/>
          <w:shd w:val="clear" w:color="auto" w:fill="FFFFFF"/>
        </w:rPr>
        <w:t xml:space="preserve">, E., 2017. Description of </w:t>
      </w:r>
      <w:proofErr w:type="spellStart"/>
      <w:r w:rsidRPr="00C70E8A">
        <w:rPr>
          <w:rFonts w:ascii="Arial" w:hAnsi="Arial" w:cs="Arial"/>
          <w:i/>
          <w:iCs/>
          <w:color w:val="000000" w:themeColor="text1"/>
          <w:sz w:val="20"/>
          <w:shd w:val="clear" w:color="auto" w:fill="FFFFFF"/>
        </w:rPr>
        <w:t>Aphelenchoides</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macrospica</w:t>
      </w:r>
      <w:proofErr w:type="spellEnd"/>
      <w:r w:rsidRPr="00C70E8A">
        <w:rPr>
          <w:rFonts w:ascii="Arial" w:hAnsi="Arial" w:cs="Arial"/>
          <w:color w:val="000000" w:themeColor="text1"/>
          <w:sz w:val="20"/>
          <w:shd w:val="clear" w:color="auto" w:fill="FFFFFF"/>
        </w:rPr>
        <w:t xml:space="preserve"> n. </w:t>
      </w:r>
      <w:proofErr w:type="gramStart"/>
      <w:r w:rsidRPr="00C70E8A">
        <w:rPr>
          <w:rFonts w:ascii="Arial" w:hAnsi="Arial" w:cs="Arial"/>
          <w:color w:val="000000" w:themeColor="text1"/>
          <w:sz w:val="20"/>
          <w:shd w:val="clear" w:color="auto" w:fill="FFFFFF"/>
        </w:rPr>
        <w:t>sp.(</w:t>
      </w:r>
      <w:proofErr w:type="gramEnd"/>
      <w:r w:rsidRPr="00C70E8A">
        <w:rPr>
          <w:rFonts w:ascii="Arial" w:hAnsi="Arial" w:cs="Arial"/>
          <w:color w:val="000000" w:themeColor="text1"/>
          <w:sz w:val="20"/>
          <w:shd w:val="clear" w:color="auto" w:fill="FFFFFF"/>
        </w:rPr>
        <w:t xml:space="preserve">Nematoda: </w:t>
      </w:r>
      <w:proofErr w:type="spellStart"/>
      <w:r w:rsidRPr="00C70E8A">
        <w:rPr>
          <w:rFonts w:ascii="Arial" w:hAnsi="Arial" w:cs="Arial"/>
          <w:color w:val="000000" w:themeColor="text1"/>
          <w:sz w:val="20"/>
          <w:shd w:val="clear" w:color="auto" w:fill="FFFFFF"/>
        </w:rPr>
        <w:t>Aphelenchoididae</w:t>
      </w:r>
      <w:proofErr w:type="spellEnd"/>
      <w:r w:rsidRPr="00C70E8A">
        <w:rPr>
          <w:rFonts w:ascii="Arial" w:hAnsi="Arial" w:cs="Arial"/>
          <w:color w:val="000000" w:themeColor="text1"/>
          <w:sz w:val="20"/>
          <w:shd w:val="clear" w:color="auto" w:fill="FFFFFF"/>
        </w:rPr>
        <w:t>) from northwestern Iran. </w:t>
      </w:r>
      <w:r w:rsidRPr="00C70E8A">
        <w:rPr>
          <w:rFonts w:ascii="Arial" w:hAnsi="Arial" w:cs="Arial"/>
          <w:i/>
          <w:iCs/>
          <w:color w:val="000000" w:themeColor="text1"/>
          <w:sz w:val="20"/>
          <w:shd w:val="clear" w:color="auto" w:fill="FFFFFF"/>
        </w:rPr>
        <w:t>Journal of Nematology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49</w:t>
      </w:r>
      <w:r w:rsidRPr="00C70E8A">
        <w:rPr>
          <w:rFonts w:ascii="Arial" w:hAnsi="Arial" w:cs="Arial"/>
          <w:color w:val="000000" w:themeColor="text1"/>
          <w:sz w:val="20"/>
          <w:shd w:val="clear" w:color="auto" w:fill="FFFFFF"/>
        </w:rPr>
        <w:t>(1), pp.67-76.</w:t>
      </w:r>
    </w:p>
    <w:p w14:paraId="1E66691F"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639C83C8" w14:textId="59DB8B86" w:rsidR="008F0A8C" w:rsidRPr="00C70E8A" w:rsidRDefault="008F0A8C">
      <w:pPr>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Kabir, Z., Bhat, R.G. and Subbarao, K., 2004. Comparison of media for recovery of </w:t>
      </w:r>
      <w:r w:rsidRPr="00C70E8A">
        <w:rPr>
          <w:rFonts w:ascii="Arial" w:hAnsi="Arial" w:cs="Arial"/>
          <w:i/>
          <w:iCs/>
          <w:color w:val="000000" w:themeColor="text1"/>
          <w:sz w:val="20"/>
          <w:shd w:val="clear" w:color="auto" w:fill="FFFFFF"/>
        </w:rPr>
        <w:t>Verticillium dahliae</w:t>
      </w:r>
      <w:r w:rsidRPr="00C70E8A">
        <w:rPr>
          <w:rFonts w:ascii="Arial" w:hAnsi="Arial" w:cs="Arial"/>
          <w:color w:val="000000" w:themeColor="text1"/>
          <w:sz w:val="20"/>
          <w:shd w:val="clear" w:color="auto" w:fill="FFFFFF"/>
        </w:rPr>
        <w:t xml:space="preserve"> from soil. </w:t>
      </w:r>
      <w:r w:rsidRPr="00C70E8A">
        <w:rPr>
          <w:rFonts w:ascii="Arial" w:hAnsi="Arial" w:cs="Arial"/>
          <w:i/>
          <w:iCs/>
          <w:color w:val="000000" w:themeColor="text1"/>
          <w:sz w:val="20"/>
          <w:shd w:val="clear" w:color="auto" w:fill="FFFFFF"/>
        </w:rPr>
        <w:t>Plant disease</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88</w:t>
      </w:r>
      <w:r w:rsidRPr="00C70E8A">
        <w:rPr>
          <w:rFonts w:ascii="Arial" w:hAnsi="Arial" w:cs="Arial"/>
          <w:color w:val="000000" w:themeColor="text1"/>
          <w:sz w:val="20"/>
          <w:shd w:val="clear" w:color="auto" w:fill="FFFFFF"/>
        </w:rPr>
        <w:t>(1), pp.49-55.</w:t>
      </w:r>
    </w:p>
    <w:p w14:paraId="56847589" w14:textId="77777777" w:rsidR="008F0A8C" w:rsidRPr="00C70E8A" w:rsidRDefault="008F0A8C">
      <w:pPr>
        <w:rPr>
          <w:rFonts w:ascii="Arial" w:hAnsi="Arial" w:cs="Arial"/>
          <w:color w:val="000000" w:themeColor="text1"/>
          <w:sz w:val="20"/>
          <w:shd w:val="clear" w:color="auto" w:fill="FFFFFF"/>
        </w:rPr>
      </w:pPr>
    </w:p>
    <w:p w14:paraId="067885D2"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Qing, X. and Bert, W., 2019. Family </w:t>
      </w:r>
      <w:proofErr w:type="spellStart"/>
      <w:r w:rsidRPr="00C70E8A">
        <w:rPr>
          <w:rFonts w:ascii="Arial" w:hAnsi="Arial" w:cs="Arial"/>
          <w:color w:val="000000" w:themeColor="text1"/>
          <w:sz w:val="20"/>
          <w:shd w:val="clear" w:color="auto" w:fill="FFFFFF"/>
        </w:rPr>
        <w:t>Tylenchidae</w:t>
      </w:r>
      <w:proofErr w:type="spellEnd"/>
      <w:r w:rsidRPr="00C70E8A">
        <w:rPr>
          <w:rFonts w:ascii="Arial" w:hAnsi="Arial" w:cs="Arial"/>
          <w:color w:val="000000" w:themeColor="text1"/>
          <w:sz w:val="20"/>
          <w:shd w:val="clear" w:color="auto" w:fill="FFFFFF"/>
        </w:rPr>
        <w:t xml:space="preserve"> (Nematoda): an overview and perspectives. </w:t>
      </w:r>
      <w:r w:rsidRPr="00C70E8A">
        <w:rPr>
          <w:rFonts w:ascii="Arial" w:hAnsi="Arial" w:cs="Arial"/>
          <w:i/>
          <w:iCs/>
          <w:color w:val="000000" w:themeColor="text1"/>
          <w:sz w:val="20"/>
          <w:shd w:val="clear" w:color="auto" w:fill="FFFFFF"/>
        </w:rPr>
        <w:t>Organisms Diversity &amp; Evolution</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19</w:t>
      </w:r>
      <w:r w:rsidRPr="00C70E8A">
        <w:rPr>
          <w:rFonts w:ascii="Arial" w:hAnsi="Arial" w:cs="Arial"/>
          <w:color w:val="000000" w:themeColor="text1"/>
          <w:sz w:val="20"/>
          <w:shd w:val="clear" w:color="auto" w:fill="FFFFFF"/>
        </w:rPr>
        <w:t>(3), pp.391-408.</w:t>
      </w:r>
    </w:p>
    <w:p w14:paraId="7E193ED3" w14:textId="77777777" w:rsidR="006A1469" w:rsidRPr="00C70E8A" w:rsidRDefault="006A1469">
      <w:pPr>
        <w:rPr>
          <w:color w:val="000000" w:themeColor="text1"/>
          <w:szCs w:val="24"/>
          <w:shd w:val="clear" w:color="auto" w:fill="FFFFFF"/>
        </w:rPr>
      </w:pPr>
    </w:p>
    <w:p w14:paraId="2DFF9E2A" w14:textId="77777777" w:rsidR="00C5345E" w:rsidRPr="00C70E8A" w:rsidRDefault="00C5345E">
      <w:pPr>
        <w:rPr>
          <w:color w:val="000000" w:themeColor="text1"/>
          <w:szCs w:val="24"/>
          <w:shd w:val="clear" w:color="auto" w:fill="FFFFFF"/>
        </w:rPr>
      </w:pPr>
    </w:p>
    <w:sectPr w:rsidR="00C5345E" w:rsidRPr="00C70E8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riffin LaHue, Deirdre" w:date="2023-02-12T21:37:00Z" w:initials="DGL">
    <w:p w14:paraId="5E8DC25F" w14:textId="622789D5" w:rsidR="002F1C77" w:rsidRDefault="002F1C77">
      <w:pPr>
        <w:pStyle w:val="CommentText"/>
      </w:pPr>
      <w:r>
        <w:rPr>
          <w:rStyle w:val="CommentReference"/>
        </w:rPr>
        <w:annotationRef/>
      </w:r>
      <w:r>
        <w:t>I think it’s important to clarify from the outset how we’re defining these.</w:t>
      </w:r>
    </w:p>
  </w:comment>
  <w:comment w:id="7" w:author="Frost, Kenneth" w:date="2023-02-12T19:08:00Z" w:initials="FK">
    <w:p w14:paraId="712212EA" w14:textId="77777777" w:rsidR="00F734F1" w:rsidRDefault="00F734F1">
      <w:pPr>
        <w:pStyle w:val="CommentText"/>
        <w:rPr>
          <w:rStyle w:val="normaltextrun"/>
          <w:color w:val="000000" w:themeColor="text1"/>
          <w:bdr w:val="none" w:sz="0" w:space="0" w:color="auto" w:frame="1"/>
        </w:rPr>
      </w:pPr>
      <w:r>
        <w:rPr>
          <w:rStyle w:val="CommentReference"/>
        </w:rPr>
        <w:annotationRef/>
      </w:r>
      <w:r>
        <w:rPr>
          <w:rStyle w:val="normaltextrun"/>
          <w:color w:val="000000" w:themeColor="text1"/>
          <w:bdr w:val="none" w:sz="0" w:space="0" w:color="auto" w:frame="1"/>
        </w:rPr>
        <w:t>You could just say….</w:t>
      </w:r>
    </w:p>
    <w:p w14:paraId="077FD3EB" w14:textId="77777777" w:rsidR="00F734F1" w:rsidRDefault="00F734F1">
      <w:pPr>
        <w:pStyle w:val="CommentText"/>
        <w:rPr>
          <w:rStyle w:val="normaltextrun"/>
          <w:color w:val="000000" w:themeColor="text1"/>
          <w:bdr w:val="none" w:sz="0" w:space="0" w:color="auto" w:frame="1"/>
        </w:rPr>
      </w:pPr>
    </w:p>
    <w:p w14:paraId="06E6073E" w14:textId="06A67620" w:rsidR="00F734F1" w:rsidRDefault="00F734F1">
      <w:pPr>
        <w:pStyle w:val="CommentText"/>
      </w:pPr>
      <w:r>
        <w:rPr>
          <w:rStyle w:val="normaltextrun"/>
          <w:color w:val="000000" w:themeColor="text1"/>
          <w:bdr w:val="none" w:sz="0" w:space="0" w:color="auto" w:frame="1"/>
        </w:rPr>
        <w:t>B</w:t>
      </w:r>
      <w:r w:rsidRPr="00C70E8A">
        <w:rPr>
          <w:rStyle w:val="normaltextrun"/>
          <w:color w:val="000000" w:themeColor="text1"/>
          <w:bdr w:val="none" w:sz="0" w:space="0" w:color="auto" w:frame="1"/>
        </w:rPr>
        <w:t xml:space="preserve">ased on feeding </w:t>
      </w:r>
      <w:r>
        <w:rPr>
          <w:rStyle w:val="normaltextrun"/>
          <w:color w:val="000000" w:themeColor="text1"/>
          <w:bdr w:val="none" w:sz="0" w:space="0" w:color="auto" w:frame="1"/>
        </w:rPr>
        <w:t xml:space="preserve">behavior, </w:t>
      </w:r>
      <w:r w:rsidR="004267E3">
        <w:rPr>
          <w:rStyle w:val="normaltextrun"/>
          <w:color w:val="000000" w:themeColor="text1"/>
          <w:bdr w:val="none" w:sz="0" w:space="0" w:color="auto" w:frame="1"/>
        </w:rPr>
        <w:t xml:space="preserve">the most abundant nematodes in </w:t>
      </w:r>
      <w:r w:rsidR="004267E3" w:rsidRPr="00C70E8A">
        <w:rPr>
          <w:rStyle w:val="normaltextrun"/>
          <w:color w:val="000000" w:themeColor="text1"/>
          <w:bdr w:val="none" w:sz="0" w:space="0" w:color="auto" w:frame="1"/>
        </w:rPr>
        <w:t xml:space="preserve">agricultural soils </w:t>
      </w:r>
      <w:r w:rsidR="004267E3">
        <w:rPr>
          <w:rStyle w:val="normaltextrun"/>
          <w:color w:val="000000" w:themeColor="text1"/>
          <w:bdr w:val="none" w:sz="0" w:space="0" w:color="auto" w:frame="1"/>
        </w:rPr>
        <w:t xml:space="preserve">were </w:t>
      </w:r>
      <w:r w:rsidRPr="00C70E8A">
        <w:rPr>
          <w:rStyle w:val="normaltextrun"/>
          <w:color w:val="000000" w:themeColor="text1"/>
          <w:bdr w:val="none" w:sz="0" w:space="0" w:color="auto" w:frame="1"/>
        </w:rPr>
        <w:t>bacterivores followed by fungivores, whereas</w:t>
      </w:r>
      <w:r w:rsidR="004267E3">
        <w:rPr>
          <w:rStyle w:val="normaltextrun"/>
          <w:color w:val="000000" w:themeColor="text1"/>
          <w:bdr w:val="none" w:sz="0" w:space="0" w:color="auto" w:frame="1"/>
        </w:rPr>
        <w:t xml:space="preserve">, in </w:t>
      </w:r>
      <w:r w:rsidR="004267E3" w:rsidRPr="00C70E8A">
        <w:rPr>
          <w:rStyle w:val="normaltextrun"/>
          <w:color w:val="000000" w:themeColor="text1"/>
          <w:bdr w:val="none" w:sz="0" w:space="0" w:color="auto" w:frame="1"/>
        </w:rPr>
        <w:t>native soils</w:t>
      </w:r>
      <w:r w:rsidR="004267E3">
        <w:rPr>
          <w:rStyle w:val="normaltextrun"/>
          <w:color w:val="000000" w:themeColor="text1"/>
          <w:bdr w:val="none" w:sz="0" w:space="0" w:color="auto" w:frame="1"/>
        </w:rPr>
        <w:t>,</w:t>
      </w:r>
      <w:r w:rsidRPr="00C70E8A">
        <w:rPr>
          <w:rStyle w:val="normaltextrun"/>
          <w:color w:val="000000" w:themeColor="text1"/>
          <w:bdr w:val="none" w:sz="0" w:space="0" w:color="auto" w:frame="1"/>
        </w:rPr>
        <w:t xml:space="preserve"> </w:t>
      </w:r>
      <w:r w:rsidR="004267E3" w:rsidRPr="00C70E8A">
        <w:rPr>
          <w:rStyle w:val="normaltextrun"/>
          <w:color w:val="000000" w:themeColor="text1"/>
          <w:bdr w:val="none" w:sz="0" w:space="0" w:color="auto" w:frame="1"/>
        </w:rPr>
        <w:t xml:space="preserve">herbivore nematodes </w:t>
      </w:r>
      <w:r w:rsidR="004267E3">
        <w:rPr>
          <w:rStyle w:val="normaltextrun"/>
          <w:color w:val="000000" w:themeColor="text1"/>
          <w:bdr w:val="none" w:sz="0" w:space="0" w:color="auto" w:frame="1"/>
        </w:rPr>
        <w:t>were highly abundant</w:t>
      </w:r>
      <w:r w:rsidRPr="00C70E8A">
        <w:rPr>
          <w:rStyle w:val="normaltextrun"/>
          <w:color w:val="000000" w:themeColor="text1"/>
          <w:bdr w:val="none" w:sz="0" w:space="0" w:color="auto" w:frame="1"/>
        </w:rPr>
        <w:t>.</w:t>
      </w:r>
    </w:p>
  </w:comment>
  <w:comment w:id="32" w:author="Frost, Kenneth" w:date="2023-02-12T19:21:00Z" w:initials="FK">
    <w:p w14:paraId="2E7E511F" w14:textId="16A3697A" w:rsidR="001C374F" w:rsidRDefault="001C374F">
      <w:pPr>
        <w:pStyle w:val="CommentText"/>
      </w:pPr>
      <w:r>
        <w:rPr>
          <w:rStyle w:val="CommentReference"/>
        </w:rPr>
        <w:annotationRef/>
      </w:r>
      <w:r>
        <w:t>Less compared to what?</w:t>
      </w:r>
    </w:p>
  </w:comment>
  <w:comment w:id="42" w:author="Griffin LaHue, Deirdre" w:date="2023-02-12T21:41:00Z" w:initials="DGL">
    <w:p w14:paraId="21DFAB57" w14:textId="1B91C4C0" w:rsidR="002F1C77" w:rsidRDefault="002F1C77">
      <w:pPr>
        <w:pStyle w:val="CommentText"/>
      </w:pPr>
      <w:r>
        <w:rPr>
          <w:rStyle w:val="CommentReference"/>
        </w:rPr>
        <w:annotationRef/>
      </w:r>
      <w:r>
        <w:t xml:space="preserve">Does this mean that there was more variance in the native sites? This isn’t </w:t>
      </w:r>
      <w:proofErr w:type="gramStart"/>
      <w:r>
        <w:t>really true</w:t>
      </w:r>
      <w:proofErr w:type="gramEnd"/>
      <w:r>
        <w:t xml:space="preserve"> for all parameters. </w:t>
      </w:r>
      <w:r w:rsidR="00265710">
        <w:t>Would be good to clarify what is meant here.</w:t>
      </w:r>
    </w:p>
  </w:comment>
  <w:comment w:id="61" w:author="Frost, Kenneth" w:date="2023-02-12T19:59:00Z" w:initials="FK">
    <w:p w14:paraId="4E3054B9" w14:textId="0FCA2EBF" w:rsidR="005172EF" w:rsidRDefault="005172EF">
      <w:pPr>
        <w:pStyle w:val="CommentText"/>
      </w:pPr>
      <w:r>
        <w:rPr>
          <w:rStyle w:val="CommentReference"/>
        </w:rPr>
        <w:annotationRef/>
      </w:r>
      <w:r>
        <w:t>Clarify.</w:t>
      </w:r>
    </w:p>
  </w:comment>
  <w:comment w:id="66" w:author="Frost, Kenneth" w:date="2023-02-12T20:04:00Z" w:initials="FK">
    <w:p w14:paraId="0E2AFB74" w14:textId="7F159847" w:rsidR="005172EF" w:rsidRDefault="005172EF">
      <w:pPr>
        <w:pStyle w:val="CommentText"/>
      </w:pPr>
      <w:r>
        <w:rPr>
          <w:rStyle w:val="CommentReference"/>
        </w:rPr>
        <w:annotationRef/>
      </w:r>
      <w:r>
        <w:t>Stated in previous sentence?</w:t>
      </w:r>
    </w:p>
  </w:comment>
  <w:comment w:id="81" w:author="Frost, Kenneth" w:date="2023-02-12T20:09:00Z" w:initials="FK">
    <w:p w14:paraId="573361AF" w14:textId="200DEB84" w:rsidR="00856F4A" w:rsidRDefault="00856F4A">
      <w:pPr>
        <w:pStyle w:val="CommentText"/>
      </w:pPr>
      <w:r>
        <w:rPr>
          <w:rStyle w:val="CommentReference"/>
        </w:rPr>
        <w:annotationRef/>
      </w:r>
      <w:r>
        <w:t xml:space="preserve">Usually the diameter of the soil probe is reported along with the depth of sampling. </w:t>
      </w:r>
    </w:p>
  </w:comment>
  <w:comment w:id="90" w:author="Frost, Kenneth" w:date="2023-02-12T20:13:00Z" w:initials="FK">
    <w:p w14:paraId="3AFA66B1" w14:textId="4EF27B9C" w:rsidR="00856F4A" w:rsidRDefault="00856F4A" w:rsidP="00856F4A">
      <w:pPr>
        <w:pStyle w:val="CommentText"/>
        <w:tabs>
          <w:tab w:val="left" w:pos="3420"/>
        </w:tabs>
      </w:pPr>
      <w:r>
        <w:rPr>
          <w:rStyle w:val="CommentReference"/>
        </w:rPr>
        <w:annotationRef/>
      </w:r>
      <w:r>
        <w:t xml:space="preserve">Were these based on read numbers? </w:t>
      </w:r>
      <w:r w:rsidR="00AA2D2F">
        <w:t>I’m not sure if read numbers will actually correlate with nematode species abundance.</w:t>
      </w:r>
    </w:p>
  </w:comment>
  <w:comment w:id="105" w:author="Frost, Kenneth" w:date="2023-02-12T20:22:00Z" w:initials="FK">
    <w:p w14:paraId="477CF187" w14:textId="4B7B9691" w:rsidR="00AA2D2F" w:rsidRDefault="00AA2D2F">
      <w:pPr>
        <w:pStyle w:val="CommentText"/>
      </w:pPr>
      <w:r>
        <w:rPr>
          <w:rStyle w:val="CommentReference"/>
        </w:rPr>
        <w:annotationRef/>
      </w:r>
      <w:r>
        <w:t>check</w:t>
      </w:r>
    </w:p>
  </w:comment>
  <w:comment w:id="117" w:author="Frost, Kenneth" w:date="2023-02-12T20:24:00Z" w:initials="FK">
    <w:p w14:paraId="5F4C08EC" w14:textId="436DCA01" w:rsidR="00AA2D2F" w:rsidRDefault="00AA2D2F">
      <w:pPr>
        <w:pStyle w:val="CommentText"/>
      </w:pPr>
      <w:r>
        <w:rPr>
          <w:rStyle w:val="CommentReference"/>
        </w:rPr>
        <w:annotationRef/>
      </w:r>
      <w:r>
        <w:t>clarify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8DC25F" w15:done="0"/>
  <w15:commentEx w15:paraId="06E6073E" w15:done="0"/>
  <w15:commentEx w15:paraId="2E7E511F" w15:done="0"/>
  <w15:commentEx w15:paraId="21DFAB57" w15:done="0"/>
  <w15:commentEx w15:paraId="4E3054B9" w15:done="0"/>
  <w15:commentEx w15:paraId="0E2AFB74" w15:done="0"/>
  <w15:commentEx w15:paraId="573361AF" w15:done="0"/>
  <w15:commentEx w15:paraId="3AFA66B1" w15:done="0"/>
  <w15:commentEx w15:paraId="477CF187" w15:done="0"/>
  <w15:commentEx w15:paraId="5F4C08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3DAB2" w16cex:dateUtc="2023-02-13T05:37:00Z"/>
  <w16cex:commentExtensible w16cex:durableId="2793DB98" w16cex:dateUtc="2023-02-13T0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8DC25F" w16cid:durableId="2793DAB2"/>
  <w16cid:commentId w16cid:paraId="06E6073E" w16cid:durableId="2793D9FE"/>
  <w16cid:commentId w16cid:paraId="2E7E511F" w16cid:durableId="2793D9FF"/>
  <w16cid:commentId w16cid:paraId="21DFAB57" w16cid:durableId="2793DB98"/>
  <w16cid:commentId w16cid:paraId="4E3054B9" w16cid:durableId="2793DA00"/>
  <w16cid:commentId w16cid:paraId="0E2AFB74" w16cid:durableId="2793DA01"/>
  <w16cid:commentId w16cid:paraId="573361AF" w16cid:durableId="2793DA02"/>
  <w16cid:commentId w16cid:paraId="3AFA66B1" w16cid:durableId="2793DA03"/>
  <w16cid:commentId w16cid:paraId="477CF187" w16cid:durableId="2793DA04"/>
  <w16cid:commentId w16cid:paraId="5F4C08EC" w16cid:durableId="2793DA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F3C"/>
    <w:multiLevelType w:val="hybridMultilevel"/>
    <w:tmpl w:val="4BCA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rson w15:author="Paulitz, Tim">
    <w15:presenceInfo w15:providerId="AD" w15:userId="S::paulitz@wsu.edu::f9eb1017-b59b-45d7-8020-3d169283c84d"/>
  </w15:person>
  <w15:person w15:author="Frost, Kenneth">
    <w15:presenceInfo w15:providerId="AD" w15:userId="S-1-5-21-828376571-1197701538-1844936127-310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083"/>
    <w:rsid w:val="00000244"/>
    <w:rsid w:val="0000459B"/>
    <w:rsid w:val="00004835"/>
    <w:rsid w:val="00007D2E"/>
    <w:rsid w:val="00010BFE"/>
    <w:rsid w:val="00023E74"/>
    <w:rsid w:val="000266C3"/>
    <w:rsid w:val="00027638"/>
    <w:rsid w:val="00034E06"/>
    <w:rsid w:val="000369BC"/>
    <w:rsid w:val="00036C3B"/>
    <w:rsid w:val="00044EB9"/>
    <w:rsid w:val="0004584B"/>
    <w:rsid w:val="00045A05"/>
    <w:rsid w:val="00045C77"/>
    <w:rsid w:val="0004744E"/>
    <w:rsid w:val="00047636"/>
    <w:rsid w:val="000519F8"/>
    <w:rsid w:val="00052CAD"/>
    <w:rsid w:val="00064491"/>
    <w:rsid w:val="00072870"/>
    <w:rsid w:val="0007527E"/>
    <w:rsid w:val="00096255"/>
    <w:rsid w:val="000A2A7D"/>
    <w:rsid w:val="000A55E0"/>
    <w:rsid w:val="000A6A89"/>
    <w:rsid w:val="000B41E9"/>
    <w:rsid w:val="000B725D"/>
    <w:rsid w:val="000C2B6F"/>
    <w:rsid w:val="000C41DB"/>
    <w:rsid w:val="000C5038"/>
    <w:rsid w:val="000C799B"/>
    <w:rsid w:val="000D09FE"/>
    <w:rsid w:val="000D1DF3"/>
    <w:rsid w:val="000D38DC"/>
    <w:rsid w:val="000D4B2F"/>
    <w:rsid w:val="000D5A1B"/>
    <w:rsid w:val="000D77CB"/>
    <w:rsid w:val="000E3376"/>
    <w:rsid w:val="000F19E1"/>
    <w:rsid w:val="000F3D97"/>
    <w:rsid w:val="000F7583"/>
    <w:rsid w:val="001016A4"/>
    <w:rsid w:val="001109D0"/>
    <w:rsid w:val="00113544"/>
    <w:rsid w:val="0011555C"/>
    <w:rsid w:val="00123725"/>
    <w:rsid w:val="00123ED1"/>
    <w:rsid w:val="001243C6"/>
    <w:rsid w:val="00127C1A"/>
    <w:rsid w:val="00132533"/>
    <w:rsid w:val="00150344"/>
    <w:rsid w:val="00151673"/>
    <w:rsid w:val="00152795"/>
    <w:rsid w:val="00153B7A"/>
    <w:rsid w:val="0015423E"/>
    <w:rsid w:val="00156452"/>
    <w:rsid w:val="00156B66"/>
    <w:rsid w:val="00156C0E"/>
    <w:rsid w:val="00160AA1"/>
    <w:rsid w:val="001742E6"/>
    <w:rsid w:val="00174C12"/>
    <w:rsid w:val="001754E6"/>
    <w:rsid w:val="00176A2A"/>
    <w:rsid w:val="001806F4"/>
    <w:rsid w:val="0018132B"/>
    <w:rsid w:val="0018395F"/>
    <w:rsid w:val="00183DBB"/>
    <w:rsid w:val="00186BAF"/>
    <w:rsid w:val="001878F1"/>
    <w:rsid w:val="00192073"/>
    <w:rsid w:val="0019428A"/>
    <w:rsid w:val="001952FF"/>
    <w:rsid w:val="00196848"/>
    <w:rsid w:val="001973DB"/>
    <w:rsid w:val="001A2E12"/>
    <w:rsid w:val="001A3EF8"/>
    <w:rsid w:val="001A66E9"/>
    <w:rsid w:val="001B0E2B"/>
    <w:rsid w:val="001B3A56"/>
    <w:rsid w:val="001B4578"/>
    <w:rsid w:val="001B64A8"/>
    <w:rsid w:val="001B79A4"/>
    <w:rsid w:val="001C0ACD"/>
    <w:rsid w:val="001C374F"/>
    <w:rsid w:val="001C55C8"/>
    <w:rsid w:val="001C5E00"/>
    <w:rsid w:val="001C5F54"/>
    <w:rsid w:val="001C6B31"/>
    <w:rsid w:val="001D1663"/>
    <w:rsid w:val="001D592D"/>
    <w:rsid w:val="001E1097"/>
    <w:rsid w:val="001E1BAF"/>
    <w:rsid w:val="001E54B2"/>
    <w:rsid w:val="001E70D7"/>
    <w:rsid w:val="001F13A5"/>
    <w:rsid w:val="001F3FA4"/>
    <w:rsid w:val="001F7FAC"/>
    <w:rsid w:val="00200961"/>
    <w:rsid w:val="0020401D"/>
    <w:rsid w:val="002044B5"/>
    <w:rsid w:val="00206901"/>
    <w:rsid w:val="00210A6C"/>
    <w:rsid w:val="00213955"/>
    <w:rsid w:val="002159D3"/>
    <w:rsid w:val="00216039"/>
    <w:rsid w:val="00216EF0"/>
    <w:rsid w:val="0021726D"/>
    <w:rsid w:val="0022225B"/>
    <w:rsid w:val="002278EE"/>
    <w:rsid w:val="00231407"/>
    <w:rsid w:val="00234631"/>
    <w:rsid w:val="00246D5C"/>
    <w:rsid w:val="002509FC"/>
    <w:rsid w:val="002521A0"/>
    <w:rsid w:val="002565AD"/>
    <w:rsid w:val="00257788"/>
    <w:rsid w:val="00261654"/>
    <w:rsid w:val="002618E5"/>
    <w:rsid w:val="00265710"/>
    <w:rsid w:val="00272E4D"/>
    <w:rsid w:val="0027397F"/>
    <w:rsid w:val="00274E5D"/>
    <w:rsid w:val="00275095"/>
    <w:rsid w:val="00275A08"/>
    <w:rsid w:val="002762F7"/>
    <w:rsid w:val="00276AB2"/>
    <w:rsid w:val="00285868"/>
    <w:rsid w:val="002963DD"/>
    <w:rsid w:val="002A0E63"/>
    <w:rsid w:val="002A6579"/>
    <w:rsid w:val="002A6967"/>
    <w:rsid w:val="002B185F"/>
    <w:rsid w:val="002B4DC7"/>
    <w:rsid w:val="002B594F"/>
    <w:rsid w:val="002C05AD"/>
    <w:rsid w:val="002C240B"/>
    <w:rsid w:val="002C2767"/>
    <w:rsid w:val="002C2C9C"/>
    <w:rsid w:val="002C2FD0"/>
    <w:rsid w:val="002C6501"/>
    <w:rsid w:val="002C6A4B"/>
    <w:rsid w:val="002D094D"/>
    <w:rsid w:val="002D1C60"/>
    <w:rsid w:val="002D2414"/>
    <w:rsid w:val="002D31D7"/>
    <w:rsid w:val="002D498E"/>
    <w:rsid w:val="002E09EB"/>
    <w:rsid w:val="002E2314"/>
    <w:rsid w:val="002E40F8"/>
    <w:rsid w:val="002F1C77"/>
    <w:rsid w:val="002F33FC"/>
    <w:rsid w:val="002F3F39"/>
    <w:rsid w:val="002F4A19"/>
    <w:rsid w:val="003020E0"/>
    <w:rsid w:val="0030285B"/>
    <w:rsid w:val="003063BC"/>
    <w:rsid w:val="00307937"/>
    <w:rsid w:val="00310493"/>
    <w:rsid w:val="00311331"/>
    <w:rsid w:val="00312C14"/>
    <w:rsid w:val="00316C36"/>
    <w:rsid w:val="003207A3"/>
    <w:rsid w:val="003225E6"/>
    <w:rsid w:val="00322891"/>
    <w:rsid w:val="00322DA4"/>
    <w:rsid w:val="003266F2"/>
    <w:rsid w:val="003270C8"/>
    <w:rsid w:val="0032739C"/>
    <w:rsid w:val="00330AB5"/>
    <w:rsid w:val="00331E75"/>
    <w:rsid w:val="00335D83"/>
    <w:rsid w:val="00337AA9"/>
    <w:rsid w:val="00340176"/>
    <w:rsid w:val="00341A75"/>
    <w:rsid w:val="00344AC0"/>
    <w:rsid w:val="00350C50"/>
    <w:rsid w:val="0035101F"/>
    <w:rsid w:val="00351D7E"/>
    <w:rsid w:val="003573D0"/>
    <w:rsid w:val="0036198B"/>
    <w:rsid w:val="00372201"/>
    <w:rsid w:val="003722C5"/>
    <w:rsid w:val="00376DCE"/>
    <w:rsid w:val="003770CF"/>
    <w:rsid w:val="00380525"/>
    <w:rsid w:val="00381F54"/>
    <w:rsid w:val="00385648"/>
    <w:rsid w:val="00386A7A"/>
    <w:rsid w:val="00392432"/>
    <w:rsid w:val="0039391A"/>
    <w:rsid w:val="00393D65"/>
    <w:rsid w:val="003A32C6"/>
    <w:rsid w:val="003A44AF"/>
    <w:rsid w:val="003A5E84"/>
    <w:rsid w:val="003A65FB"/>
    <w:rsid w:val="003A6FBE"/>
    <w:rsid w:val="003B6072"/>
    <w:rsid w:val="003B634A"/>
    <w:rsid w:val="003C02B0"/>
    <w:rsid w:val="003C1D67"/>
    <w:rsid w:val="003D0D8E"/>
    <w:rsid w:val="003E13C0"/>
    <w:rsid w:val="003E180C"/>
    <w:rsid w:val="003E45AD"/>
    <w:rsid w:val="003E762B"/>
    <w:rsid w:val="003F0064"/>
    <w:rsid w:val="003F3BD1"/>
    <w:rsid w:val="003F4216"/>
    <w:rsid w:val="003F5287"/>
    <w:rsid w:val="00402ECE"/>
    <w:rsid w:val="00405468"/>
    <w:rsid w:val="00405D61"/>
    <w:rsid w:val="00405E2A"/>
    <w:rsid w:val="00406C96"/>
    <w:rsid w:val="00406D94"/>
    <w:rsid w:val="0041456D"/>
    <w:rsid w:val="004176A8"/>
    <w:rsid w:val="0042594A"/>
    <w:rsid w:val="004267E3"/>
    <w:rsid w:val="00426EC0"/>
    <w:rsid w:val="004272EF"/>
    <w:rsid w:val="00436DEF"/>
    <w:rsid w:val="0044224B"/>
    <w:rsid w:val="0044615B"/>
    <w:rsid w:val="00451E7D"/>
    <w:rsid w:val="00452604"/>
    <w:rsid w:val="00454F1E"/>
    <w:rsid w:val="00455F2A"/>
    <w:rsid w:val="004565C2"/>
    <w:rsid w:val="0046509E"/>
    <w:rsid w:val="004663B8"/>
    <w:rsid w:val="0047095D"/>
    <w:rsid w:val="00472974"/>
    <w:rsid w:val="004758B1"/>
    <w:rsid w:val="00475C7C"/>
    <w:rsid w:val="00477188"/>
    <w:rsid w:val="004801B0"/>
    <w:rsid w:val="00482CC9"/>
    <w:rsid w:val="004831C7"/>
    <w:rsid w:val="00483CE3"/>
    <w:rsid w:val="004852B0"/>
    <w:rsid w:val="004858DB"/>
    <w:rsid w:val="00490DAD"/>
    <w:rsid w:val="00490E96"/>
    <w:rsid w:val="004946E9"/>
    <w:rsid w:val="00496A7D"/>
    <w:rsid w:val="00496ACB"/>
    <w:rsid w:val="00497DEC"/>
    <w:rsid w:val="004A0A9F"/>
    <w:rsid w:val="004B5A9E"/>
    <w:rsid w:val="004D37BC"/>
    <w:rsid w:val="004D5893"/>
    <w:rsid w:val="004D6080"/>
    <w:rsid w:val="004E13DA"/>
    <w:rsid w:val="004E3AC8"/>
    <w:rsid w:val="004E53C5"/>
    <w:rsid w:val="00502794"/>
    <w:rsid w:val="00503477"/>
    <w:rsid w:val="0051185D"/>
    <w:rsid w:val="00514042"/>
    <w:rsid w:val="005160B2"/>
    <w:rsid w:val="005172EF"/>
    <w:rsid w:val="00517513"/>
    <w:rsid w:val="00517EFE"/>
    <w:rsid w:val="00520001"/>
    <w:rsid w:val="00524A9A"/>
    <w:rsid w:val="00526401"/>
    <w:rsid w:val="00530ED9"/>
    <w:rsid w:val="00531F8E"/>
    <w:rsid w:val="00532FE5"/>
    <w:rsid w:val="00534A0F"/>
    <w:rsid w:val="005363AC"/>
    <w:rsid w:val="00537779"/>
    <w:rsid w:val="005552CC"/>
    <w:rsid w:val="00561846"/>
    <w:rsid w:val="005638A2"/>
    <w:rsid w:val="00565F85"/>
    <w:rsid w:val="00571855"/>
    <w:rsid w:val="0058695E"/>
    <w:rsid w:val="00587B0C"/>
    <w:rsid w:val="005909F0"/>
    <w:rsid w:val="00591488"/>
    <w:rsid w:val="00596931"/>
    <w:rsid w:val="00597F37"/>
    <w:rsid w:val="005A06F4"/>
    <w:rsid w:val="005A3C18"/>
    <w:rsid w:val="005A7BB0"/>
    <w:rsid w:val="005B22C1"/>
    <w:rsid w:val="005B58DD"/>
    <w:rsid w:val="005C12C1"/>
    <w:rsid w:val="005C5B3F"/>
    <w:rsid w:val="005D01D7"/>
    <w:rsid w:val="005D443D"/>
    <w:rsid w:val="005E66D6"/>
    <w:rsid w:val="005E7E86"/>
    <w:rsid w:val="005F6D95"/>
    <w:rsid w:val="006008D4"/>
    <w:rsid w:val="0060139A"/>
    <w:rsid w:val="00602708"/>
    <w:rsid w:val="00611550"/>
    <w:rsid w:val="006142FA"/>
    <w:rsid w:val="006178A1"/>
    <w:rsid w:val="00621334"/>
    <w:rsid w:val="00622463"/>
    <w:rsid w:val="006243E1"/>
    <w:rsid w:val="00625354"/>
    <w:rsid w:val="0063088C"/>
    <w:rsid w:val="00633451"/>
    <w:rsid w:val="0063793D"/>
    <w:rsid w:val="00643665"/>
    <w:rsid w:val="00644D36"/>
    <w:rsid w:val="00646D69"/>
    <w:rsid w:val="00647083"/>
    <w:rsid w:val="00647245"/>
    <w:rsid w:val="006478CB"/>
    <w:rsid w:val="00647E61"/>
    <w:rsid w:val="00651111"/>
    <w:rsid w:val="0065266E"/>
    <w:rsid w:val="00653451"/>
    <w:rsid w:val="0065601B"/>
    <w:rsid w:val="00662ED4"/>
    <w:rsid w:val="006649D6"/>
    <w:rsid w:val="006701D2"/>
    <w:rsid w:val="00670B15"/>
    <w:rsid w:val="0067581A"/>
    <w:rsid w:val="00676106"/>
    <w:rsid w:val="0068084A"/>
    <w:rsid w:val="00682C86"/>
    <w:rsid w:val="00685CCF"/>
    <w:rsid w:val="00687D39"/>
    <w:rsid w:val="006933A8"/>
    <w:rsid w:val="0069566A"/>
    <w:rsid w:val="00695F8F"/>
    <w:rsid w:val="006A1469"/>
    <w:rsid w:val="006A357E"/>
    <w:rsid w:val="006A7D66"/>
    <w:rsid w:val="006B39AD"/>
    <w:rsid w:val="006B4275"/>
    <w:rsid w:val="006B5A25"/>
    <w:rsid w:val="006B66AA"/>
    <w:rsid w:val="006C1F6A"/>
    <w:rsid w:val="006C2BB1"/>
    <w:rsid w:val="006C2E79"/>
    <w:rsid w:val="006C7389"/>
    <w:rsid w:val="006C74F3"/>
    <w:rsid w:val="006C75B3"/>
    <w:rsid w:val="006D0A18"/>
    <w:rsid w:val="006D1143"/>
    <w:rsid w:val="006E2095"/>
    <w:rsid w:val="006E2593"/>
    <w:rsid w:val="006E2E14"/>
    <w:rsid w:val="006E2F86"/>
    <w:rsid w:val="006E3EB7"/>
    <w:rsid w:val="006F3062"/>
    <w:rsid w:val="006F57F6"/>
    <w:rsid w:val="006F6C6A"/>
    <w:rsid w:val="00701FEB"/>
    <w:rsid w:val="00702647"/>
    <w:rsid w:val="00703189"/>
    <w:rsid w:val="00706BD5"/>
    <w:rsid w:val="00710B4F"/>
    <w:rsid w:val="00711204"/>
    <w:rsid w:val="00711757"/>
    <w:rsid w:val="00712385"/>
    <w:rsid w:val="00717B2A"/>
    <w:rsid w:val="007211DA"/>
    <w:rsid w:val="00722BAE"/>
    <w:rsid w:val="007240AB"/>
    <w:rsid w:val="00742893"/>
    <w:rsid w:val="00742C5C"/>
    <w:rsid w:val="00743EB3"/>
    <w:rsid w:val="00745AE6"/>
    <w:rsid w:val="00750525"/>
    <w:rsid w:val="00751878"/>
    <w:rsid w:val="00751DA0"/>
    <w:rsid w:val="00763943"/>
    <w:rsid w:val="00766BDE"/>
    <w:rsid w:val="007675DE"/>
    <w:rsid w:val="007724DE"/>
    <w:rsid w:val="00773AD5"/>
    <w:rsid w:val="00775123"/>
    <w:rsid w:val="007762B5"/>
    <w:rsid w:val="00777971"/>
    <w:rsid w:val="007876F8"/>
    <w:rsid w:val="00790C2D"/>
    <w:rsid w:val="00791F7E"/>
    <w:rsid w:val="00794A38"/>
    <w:rsid w:val="00796853"/>
    <w:rsid w:val="00796CAC"/>
    <w:rsid w:val="007A0297"/>
    <w:rsid w:val="007A6ED6"/>
    <w:rsid w:val="007B45AE"/>
    <w:rsid w:val="007B75E4"/>
    <w:rsid w:val="007C1C30"/>
    <w:rsid w:val="007C6F67"/>
    <w:rsid w:val="007D05D0"/>
    <w:rsid w:val="007D1E3C"/>
    <w:rsid w:val="007D6ED3"/>
    <w:rsid w:val="007D7818"/>
    <w:rsid w:val="007D7AB3"/>
    <w:rsid w:val="007E23E6"/>
    <w:rsid w:val="007E4668"/>
    <w:rsid w:val="007E560A"/>
    <w:rsid w:val="007E572F"/>
    <w:rsid w:val="007E5F5D"/>
    <w:rsid w:val="007E613D"/>
    <w:rsid w:val="007F6FBE"/>
    <w:rsid w:val="00803A86"/>
    <w:rsid w:val="00805CA8"/>
    <w:rsid w:val="008102C3"/>
    <w:rsid w:val="008119CD"/>
    <w:rsid w:val="00811C48"/>
    <w:rsid w:val="00812758"/>
    <w:rsid w:val="00823740"/>
    <w:rsid w:val="00835B84"/>
    <w:rsid w:val="00835FD7"/>
    <w:rsid w:val="008362A2"/>
    <w:rsid w:val="00840005"/>
    <w:rsid w:val="00846B33"/>
    <w:rsid w:val="008474FB"/>
    <w:rsid w:val="0084761C"/>
    <w:rsid w:val="008511D7"/>
    <w:rsid w:val="008514E5"/>
    <w:rsid w:val="008533D9"/>
    <w:rsid w:val="00853A70"/>
    <w:rsid w:val="00856F4A"/>
    <w:rsid w:val="00860CE3"/>
    <w:rsid w:val="00860DE7"/>
    <w:rsid w:val="008631C9"/>
    <w:rsid w:val="0086465F"/>
    <w:rsid w:val="008664AB"/>
    <w:rsid w:val="00866C7F"/>
    <w:rsid w:val="008671DA"/>
    <w:rsid w:val="00874BBF"/>
    <w:rsid w:val="008803B0"/>
    <w:rsid w:val="008811EB"/>
    <w:rsid w:val="0088534C"/>
    <w:rsid w:val="008855A1"/>
    <w:rsid w:val="008861C5"/>
    <w:rsid w:val="008A0479"/>
    <w:rsid w:val="008A1EEF"/>
    <w:rsid w:val="008A6984"/>
    <w:rsid w:val="008A78EE"/>
    <w:rsid w:val="008B2C9A"/>
    <w:rsid w:val="008C0AB8"/>
    <w:rsid w:val="008C1815"/>
    <w:rsid w:val="008C3A85"/>
    <w:rsid w:val="008C5DC2"/>
    <w:rsid w:val="008D164C"/>
    <w:rsid w:val="008D3D58"/>
    <w:rsid w:val="008D6FC9"/>
    <w:rsid w:val="008D7FE9"/>
    <w:rsid w:val="008E0C8A"/>
    <w:rsid w:val="008E0E78"/>
    <w:rsid w:val="008E3465"/>
    <w:rsid w:val="008E4178"/>
    <w:rsid w:val="008E5186"/>
    <w:rsid w:val="008F08E3"/>
    <w:rsid w:val="008F0A8C"/>
    <w:rsid w:val="008F5F54"/>
    <w:rsid w:val="00903BC7"/>
    <w:rsid w:val="00904450"/>
    <w:rsid w:val="009116EE"/>
    <w:rsid w:val="00911BF7"/>
    <w:rsid w:val="00917105"/>
    <w:rsid w:val="00917F9C"/>
    <w:rsid w:val="00923629"/>
    <w:rsid w:val="009240B1"/>
    <w:rsid w:val="00930A50"/>
    <w:rsid w:val="00931345"/>
    <w:rsid w:val="009328FA"/>
    <w:rsid w:val="009371F4"/>
    <w:rsid w:val="00942365"/>
    <w:rsid w:val="00943440"/>
    <w:rsid w:val="009459FC"/>
    <w:rsid w:val="00950A7C"/>
    <w:rsid w:val="009527DD"/>
    <w:rsid w:val="009535E5"/>
    <w:rsid w:val="0095475D"/>
    <w:rsid w:val="00956B37"/>
    <w:rsid w:val="00964F6D"/>
    <w:rsid w:val="00975525"/>
    <w:rsid w:val="00982F19"/>
    <w:rsid w:val="00986522"/>
    <w:rsid w:val="00987D72"/>
    <w:rsid w:val="0099006A"/>
    <w:rsid w:val="00991BC9"/>
    <w:rsid w:val="00993301"/>
    <w:rsid w:val="009934C8"/>
    <w:rsid w:val="00996C65"/>
    <w:rsid w:val="009A2FC5"/>
    <w:rsid w:val="009B08E4"/>
    <w:rsid w:val="009B320D"/>
    <w:rsid w:val="009B48E2"/>
    <w:rsid w:val="009B6029"/>
    <w:rsid w:val="009C4CD0"/>
    <w:rsid w:val="009D35C2"/>
    <w:rsid w:val="009D4B5D"/>
    <w:rsid w:val="009D52B7"/>
    <w:rsid w:val="009D59F2"/>
    <w:rsid w:val="009D5BC7"/>
    <w:rsid w:val="009D717D"/>
    <w:rsid w:val="009E4A5E"/>
    <w:rsid w:val="009E510B"/>
    <w:rsid w:val="009E7735"/>
    <w:rsid w:val="009F3D38"/>
    <w:rsid w:val="009F4CCF"/>
    <w:rsid w:val="009F7940"/>
    <w:rsid w:val="00A01AC1"/>
    <w:rsid w:val="00A026F2"/>
    <w:rsid w:val="00A02FE5"/>
    <w:rsid w:val="00A07D71"/>
    <w:rsid w:val="00A11959"/>
    <w:rsid w:val="00A11BE3"/>
    <w:rsid w:val="00A16008"/>
    <w:rsid w:val="00A160EA"/>
    <w:rsid w:val="00A17BA5"/>
    <w:rsid w:val="00A208C8"/>
    <w:rsid w:val="00A232C1"/>
    <w:rsid w:val="00A2526E"/>
    <w:rsid w:val="00A2590B"/>
    <w:rsid w:val="00A30103"/>
    <w:rsid w:val="00A35454"/>
    <w:rsid w:val="00A41D2F"/>
    <w:rsid w:val="00A45BDF"/>
    <w:rsid w:val="00A4670D"/>
    <w:rsid w:val="00A47065"/>
    <w:rsid w:val="00A50B2C"/>
    <w:rsid w:val="00A50B84"/>
    <w:rsid w:val="00A5110E"/>
    <w:rsid w:val="00A52CAD"/>
    <w:rsid w:val="00A5527B"/>
    <w:rsid w:val="00A575A8"/>
    <w:rsid w:val="00A57962"/>
    <w:rsid w:val="00A646DF"/>
    <w:rsid w:val="00A7634D"/>
    <w:rsid w:val="00A820AC"/>
    <w:rsid w:val="00A832DF"/>
    <w:rsid w:val="00A85A8B"/>
    <w:rsid w:val="00A85F73"/>
    <w:rsid w:val="00A860A6"/>
    <w:rsid w:val="00AA06EB"/>
    <w:rsid w:val="00AA2923"/>
    <w:rsid w:val="00AA2D2F"/>
    <w:rsid w:val="00AA6C08"/>
    <w:rsid w:val="00AB3CE4"/>
    <w:rsid w:val="00AB4472"/>
    <w:rsid w:val="00AC0C0C"/>
    <w:rsid w:val="00AC2FCD"/>
    <w:rsid w:val="00AC4180"/>
    <w:rsid w:val="00AC4AAB"/>
    <w:rsid w:val="00AD3A22"/>
    <w:rsid w:val="00AD43C0"/>
    <w:rsid w:val="00AE3766"/>
    <w:rsid w:val="00AF0C66"/>
    <w:rsid w:val="00B01768"/>
    <w:rsid w:val="00B0237A"/>
    <w:rsid w:val="00B060F5"/>
    <w:rsid w:val="00B1444A"/>
    <w:rsid w:val="00B145B6"/>
    <w:rsid w:val="00B145F2"/>
    <w:rsid w:val="00B14D33"/>
    <w:rsid w:val="00B21600"/>
    <w:rsid w:val="00B23A0B"/>
    <w:rsid w:val="00B25839"/>
    <w:rsid w:val="00B279A7"/>
    <w:rsid w:val="00B300D0"/>
    <w:rsid w:val="00B3237A"/>
    <w:rsid w:val="00B37EE7"/>
    <w:rsid w:val="00B40DE4"/>
    <w:rsid w:val="00B4242A"/>
    <w:rsid w:val="00B44DC8"/>
    <w:rsid w:val="00B47DD9"/>
    <w:rsid w:val="00B510EA"/>
    <w:rsid w:val="00B51244"/>
    <w:rsid w:val="00B512D9"/>
    <w:rsid w:val="00B610FE"/>
    <w:rsid w:val="00B632DA"/>
    <w:rsid w:val="00B70EE1"/>
    <w:rsid w:val="00B713F2"/>
    <w:rsid w:val="00B73A49"/>
    <w:rsid w:val="00B75195"/>
    <w:rsid w:val="00B76E45"/>
    <w:rsid w:val="00B800F4"/>
    <w:rsid w:val="00B822D2"/>
    <w:rsid w:val="00B84B18"/>
    <w:rsid w:val="00B854D5"/>
    <w:rsid w:val="00B87F4E"/>
    <w:rsid w:val="00B93714"/>
    <w:rsid w:val="00B93C15"/>
    <w:rsid w:val="00BA36F1"/>
    <w:rsid w:val="00BB2A7B"/>
    <w:rsid w:val="00BB31EE"/>
    <w:rsid w:val="00BB4566"/>
    <w:rsid w:val="00BB6BB4"/>
    <w:rsid w:val="00BB735F"/>
    <w:rsid w:val="00BC0747"/>
    <w:rsid w:val="00BC4C21"/>
    <w:rsid w:val="00BC5AA2"/>
    <w:rsid w:val="00BD2A08"/>
    <w:rsid w:val="00BD56B3"/>
    <w:rsid w:val="00BE3C66"/>
    <w:rsid w:val="00BE4A5D"/>
    <w:rsid w:val="00BF0E3E"/>
    <w:rsid w:val="00BF2B17"/>
    <w:rsid w:val="00BF3569"/>
    <w:rsid w:val="00BF3C5F"/>
    <w:rsid w:val="00BF3D86"/>
    <w:rsid w:val="00BF4BEA"/>
    <w:rsid w:val="00BF4F88"/>
    <w:rsid w:val="00BF511E"/>
    <w:rsid w:val="00C059BD"/>
    <w:rsid w:val="00C164FF"/>
    <w:rsid w:val="00C16DFF"/>
    <w:rsid w:val="00C21BE3"/>
    <w:rsid w:val="00C2483C"/>
    <w:rsid w:val="00C30550"/>
    <w:rsid w:val="00C32D0C"/>
    <w:rsid w:val="00C3725C"/>
    <w:rsid w:val="00C37893"/>
    <w:rsid w:val="00C406A8"/>
    <w:rsid w:val="00C4592F"/>
    <w:rsid w:val="00C51AFA"/>
    <w:rsid w:val="00C52374"/>
    <w:rsid w:val="00C5345E"/>
    <w:rsid w:val="00C55ED1"/>
    <w:rsid w:val="00C56E39"/>
    <w:rsid w:val="00C70E8A"/>
    <w:rsid w:val="00C74DA5"/>
    <w:rsid w:val="00C76600"/>
    <w:rsid w:val="00C774B3"/>
    <w:rsid w:val="00C77725"/>
    <w:rsid w:val="00C855D3"/>
    <w:rsid w:val="00C974E9"/>
    <w:rsid w:val="00CA2ADA"/>
    <w:rsid w:val="00CA2C5B"/>
    <w:rsid w:val="00CB262A"/>
    <w:rsid w:val="00CB68A4"/>
    <w:rsid w:val="00CC72A1"/>
    <w:rsid w:val="00CD7BDA"/>
    <w:rsid w:val="00CE2445"/>
    <w:rsid w:val="00CE7417"/>
    <w:rsid w:val="00CF3290"/>
    <w:rsid w:val="00CF4EB1"/>
    <w:rsid w:val="00CF679D"/>
    <w:rsid w:val="00D04188"/>
    <w:rsid w:val="00D10DD1"/>
    <w:rsid w:val="00D124A2"/>
    <w:rsid w:val="00D144AC"/>
    <w:rsid w:val="00D23416"/>
    <w:rsid w:val="00D24676"/>
    <w:rsid w:val="00D2512A"/>
    <w:rsid w:val="00D26721"/>
    <w:rsid w:val="00D27D9B"/>
    <w:rsid w:val="00D32BF7"/>
    <w:rsid w:val="00D4177F"/>
    <w:rsid w:val="00D418AB"/>
    <w:rsid w:val="00D43514"/>
    <w:rsid w:val="00D45A77"/>
    <w:rsid w:val="00D51C6A"/>
    <w:rsid w:val="00D54BF1"/>
    <w:rsid w:val="00D610CB"/>
    <w:rsid w:val="00D61C73"/>
    <w:rsid w:val="00D63FE1"/>
    <w:rsid w:val="00D80995"/>
    <w:rsid w:val="00D81F1A"/>
    <w:rsid w:val="00D8765C"/>
    <w:rsid w:val="00D90ABC"/>
    <w:rsid w:val="00D94555"/>
    <w:rsid w:val="00D95BE6"/>
    <w:rsid w:val="00D96434"/>
    <w:rsid w:val="00D96C03"/>
    <w:rsid w:val="00D9746D"/>
    <w:rsid w:val="00DA54C2"/>
    <w:rsid w:val="00DA5C4E"/>
    <w:rsid w:val="00DA7BFE"/>
    <w:rsid w:val="00DB376F"/>
    <w:rsid w:val="00DD2FDF"/>
    <w:rsid w:val="00DD38A3"/>
    <w:rsid w:val="00DD56C6"/>
    <w:rsid w:val="00DE741F"/>
    <w:rsid w:val="00DE7B81"/>
    <w:rsid w:val="00DF011D"/>
    <w:rsid w:val="00DF11DE"/>
    <w:rsid w:val="00DF3E0C"/>
    <w:rsid w:val="00DF47D8"/>
    <w:rsid w:val="00DF5557"/>
    <w:rsid w:val="00DF5C4E"/>
    <w:rsid w:val="00DF6089"/>
    <w:rsid w:val="00DF6F25"/>
    <w:rsid w:val="00E04438"/>
    <w:rsid w:val="00E04A3C"/>
    <w:rsid w:val="00E10AFF"/>
    <w:rsid w:val="00E177A7"/>
    <w:rsid w:val="00E2544A"/>
    <w:rsid w:val="00E31AF6"/>
    <w:rsid w:val="00E36F48"/>
    <w:rsid w:val="00E37311"/>
    <w:rsid w:val="00E43ABA"/>
    <w:rsid w:val="00E43B0F"/>
    <w:rsid w:val="00E53CDA"/>
    <w:rsid w:val="00E613E2"/>
    <w:rsid w:val="00E6532E"/>
    <w:rsid w:val="00E65549"/>
    <w:rsid w:val="00E66A6C"/>
    <w:rsid w:val="00E71625"/>
    <w:rsid w:val="00E72063"/>
    <w:rsid w:val="00E75E2C"/>
    <w:rsid w:val="00E833F4"/>
    <w:rsid w:val="00E87CF2"/>
    <w:rsid w:val="00E94E59"/>
    <w:rsid w:val="00E97CE1"/>
    <w:rsid w:val="00EA2909"/>
    <w:rsid w:val="00EA312B"/>
    <w:rsid w:val="00EA4C1D"/>
    <w:rsid w:val="00EA6E81"/>
    <w:rsid w:val="00EB05CD"/>
    <w:rsid w:val="00EB0D43"/>
    <w:rsid w:val="00EB3819"/>
    <w:rsid w:val="00EC07BE"/>
    <w:rsid w:val="00EC2ABD"/>
    <w:rsid w:val="00EC36C3"/>
    <w:rsid w:val="00ED13F8"/>
    <w:rsid w:val="00EE0C95"/>
    <w:rsid w:val="00EE1C39"/>
    <w:rsid w:val="00EF0594"/>
    <w:rsid w:val="00EF08F9"/>
    <w:rsid w:val="00EF1102"/>
    <w:rsid w:val="00EF3341"/>
    <w:rsid w:val="00EF7594"/>
    <w:rsid w:val="00F0082F"/>
    <w:rsid w:val="00F0191D"/>
    <w:rsid w:val="00F02890"/>
    <w:rsid w:val="00F05289"/>
    <w:rsid w:val="00F1010B"/>
    <w:rsid w:val="00F16AA2"/>
    <w:rsid w:val="00F232F9"/>
    <w:rsid w:val="00F239E9"/>
    <w:rsid w:val="00F2535D"/>
    <w:rsid w:val="00F26A24"/>
    <w:rsid w:val="00F30B91"/>
    <w:rsid w:val="00F32115"/>
    <w:rsid w:val="00F32DEB"/>
    <w:rsid w:val="00F34996"/>
    <w:rsid w:val="00F4091C"/>
    <w:rsid w:val="00F42418"/>
    <w:rsid w:val="00F426F4"/>
    <w:rsid w:val="00F440B6"/>
    <w:rsid w:val="00F4658E"/>
    <w:rsid w:val="00F50095"/>
    <w:rsid w:val="00F50414"/>
    <w:rsid w:val="00F51155"/>
    <w:rsid w:val="00F52A78"/>
    <w:rsid w:val="00F53961"/>
    <w:rsid w:val="00F54F49"/>
    <w:rsid w:val="00F55A90"/>
    <w:rsid w:val="00F572C9"/>
    <w:rsid w:val="00F60844"/>
    <w:rsid w:val="00F64D6E"/>
    <w:rsid w:val="00F6685B"/>
    <w:rsid w:val="00F71096"/>
    <w:rsid w:val="00F734F1"/>
    <w:rsid w:val="00F75A0D"/>
    <w:rsid w:val="00F7628F"/>
    <w:rsid w:val="00F77FE2"/>
    <w:rsid w:val="00F8077A"/>
    <w:rsid w:val="00F8116F"/>
    <w:rsid w:val="00F823A5"/>
    <w:rsid w:val="00F872F7"/>
    <w:rsid w:val="00F873E5"/>
    <w:rsid w:val="00F9471F"/>
    <w:rsid w:val="00F97D39"/>
    <w:rsid w:val="00FA0D8E"/>
    <w:rsid w:val="00FA233B"/>
    <w:rsid w:val="00FA6A27"/>
    <w:rsid w:val="00FB098E"/>
    <w:rsid w:val="00FB24BB"/>
    <w:rsid w:val="00FB5A1A"/>
    <w:rsid w:val="00FB70BB"/>
    <w:rsid w:val="00FB7301"/>
    <w:rsid w:val="00FC0340"/>
    <w:rsid w:val="00FD6324"/>
    <w:rsid w:val="00FE04B0"/>
    <w:rsid w:val="00FE2F90"/>
    <w:rsid w:val="00FE3E31"/>
    <w:rsid w:val="00FE4944"/>
    <w:rsid w:val="00FE6E43"/>
    <w:rsid w:val="00FF0EB7"/>
    <w:rsid w:val="00FF1065"/>
    <w:rsid w:val="00FF23A0"/>
    <w:rsid w:val="00FF2533"/>
    <w:rsid w:val="00FF3753"/>
    <w:rsid w:val="00FF4BF1"/>
    <w:rsid w:val="00FF6506"/>
    <w:rsid w:val="00FF70E9"/>
    <w:rsid w:val="00FF7D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18C2E"/>
  <w15:chartTrackingRefBased/>
  <w15:docId w15:val="{C540DD75-6D26-4B4B-8F58-F3C22D49E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4E5"/>
    <w:pPr>
      <w:spacing w:after="0" w:line="240" w:lineRule="auto"/>
    </w:pPr>
    <w:rPr>
      <w:rFonts w:ascii="Times New Roman" w:eastAsia="Times New Roman" w:hAnsi="Times New Roman"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4E5"/>
    <w:pPr>
      <w:ind w:left="720"/>
      <w:contextualSpacing/>
    </w:pPr>
  </w:style>
  <w:style w:type="paragraph" w:styleId="BalloonText">
    <w:name w:val="Balloon Text"/>
    <w:basedOn w:val="Normal"/>
    <w:link w:val="BalloonTextChar"/>
    <w:uiPriority w:val="99"/>
    <w:semiHidden/>
    <w:unhideWhenUsed/>
    <w:rsid w:val="00F8077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77A"/>
    <w:rPr>
      <w:rFonts w:ascii="Segoe UI" w:eastAsia="Times New Roman" w:hAnsi="Segoe UI" w:cs="Segoe UI"/>
      <w:sz w:val="18"/>
      <w:szCs w:val="18"/>
    </w:rPr>
  </w:style>
  <w:style w:type="character" w:styleId="Hyperlink">
    <w:name w:val="Hyperlink"/>
    <w:uiPriority w:val="99"/>
    <w:unhideWhenUsed/>
    <w:rsid w:val="00272E4D"/>
    <w:rPr>
      <w:color w:val="0000FF"/>
      <w:u w:val="single"/>
    </w:rPr>
  </w:style>
  <w:style w:type="paragraph" w:styleId="Caption">
    <w:name w:val="caption"/>
    <w:basedOn w:val="Normal"/>
    <w:next w:val="Normal"/>
    <w:uiPriority w:val="35"/>
    <w:unhideWhenUsed/>
    <w:qFormat/>
    <w:rsid w:val="00EF08F9"/>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6532E"/>
    <w:rPr>
      <w:sz w:val="16"/>
      <w:szCs w:val="16"/>
    </w:rPr>
  </w:style>
  <w:style w:type="paragraph" w:styleId="CommentText">
    <w:name w:val="annotation text"/>
    <w:basedOn w:val="Normal"/>
    <w:link w:val="CommentTextChar"/>
    <w:uiPriority w:val="99"/>
    <w:semiHidden/>
    <w:unhideWhenUsed/>
    <w:rsid w:val="00E6532E"/>
    <w:rPr>
      <w:sz w:val="20"/>
    </w:rPr>
  </w:style>
  <w:style w:type="character" w:customStyle="1" w:styleId="CommentTextChar">
    <w:name w:val="Comment Text Char"/>
    <w:basedOn w:val="DefaultParagraphFont"/>
    <w:link w:val="CommentText"/>
    <w:uiPriority w:val="99"/>
    <w:semiHidden/>
    <w:rsid w:val="00E653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6532E"/>
    <w:rPr>
      <w:b/>
      <w:bCs/>
    </w:rPr>
  </w:style>
  <w:style w:type="character" w:customStyle="1" w:styleId="CommentSubjectChar">
    <w:name w:val="Comment Subject Char"/>
    <w:basedOn w:val="CommentTextChar"/>
    <w:link w:val="CommentSubject"/>
    <w:uiPriority w:val="99"/>
    <w:semiHidden/>
    <w:rsid w:val="00E6532E"/>
    <w:rPr>
      <w:rFonts w:ascii="Times New Roman" w:eastAsia="Times New Roman" w:hAnsi="Times New Roman" w:cs="Times New Roman"/>
      <w:b/>
      <w:bCs/>
      <w:sz w:val="20"/>
      <w:szCs w:val="20"/>
    </w:rPr>
  </w:style>
  <w:style w:type="paragraph" w:styleId="Revision">
    <w:name w:val="Revision"/>
    <w:hidden/>
    <w:uiPriority w:val="99"/>
    <w:semiHidden/>
    <w:rsid w:val="00EA2909"/>
    <w:pPr>
      <w:spacing w:after="0" w:line="240" w:lineRule="auto"/>
    </w:pPr>
    <w:rPr>
      <w:rFonts w:ascii="Times New Roman" w:eastAsia="Times New Roman" w:hAnsi="Times New Roman" w:cs="Times New Roman"/>
      <w:sz w:val="24"/>
      <w:szCs w:val="20"/>
    </w:rPr>
  </w:style>
  <w:style w:type="character" w:customStyle="1" w:styleId="UnresolvedMention1">
    <w:name w:val="Unresolved Mention1"/>
    <w:basedOn w:val="DefaultParagraphFont"/>
    <w:uiPriority w:val="99"/>
    <w:semiHidden/>
    <w:unhideWhenUsed/>
    <w:rsid w:val="00EA2909"/>
    <w:rPr>
      <w:color w:val="605E5C"/>
      <w:shd w:val="clear" w:color="auto" w:fill="E1DFDD"/>
    </w:rPr>
  </w:style>
  <w:style w:type="character" w:styleId="FollowedHyperlink">
    <w:name w:val="FollowedHyperlink"/>
    <w:basedOn w:val="DefaultParagraphFont"/>
    <w:uiPriority w:val="99"/>
    <w:semiHidden/>
    <w:unhideWhenUsed/>
    <w:rsid w:val="00436DEF"/>
    <w:rPr>
      <w:color w:val="954F72" w:themeColor="followedHyperlink"/>
      <w:u w:val="single"/>
    </w:rPr>
  </w:style>
  <w:style w:type="character" w:styleId="Emphasis">
    <w:name w:val="Emphasis"/>
    <w:basedOn w:val="DefaultParagraphFont"/>
    <w:uiPriority w:val="20"/>
    <w:qFormat/>
    <w:rsid w:val="00AA06EB"/>
    <w:rPr>
      <w:i/>
      <w:iCs/>
    </w:rPr>
  </w:style>
  <w:style w:type="character" w:customStyle="1" w:styleId="normaltextrun">
    <w:name w:val="normaltextrun"/>
    <w:basedOn w:val="DefaultParagraphFont"/>
    <w:rsid w:val="00D94555"/>
  </w:style>
  <w:style w:type="table" w:styleId="TableGrid">
    <w:name w:val="Table Grid"/>
    <w:basedOn w:val="TableNormal"/>
    <w:uiPriority w:val="39"/>
    <w:rsid w:val="007B45AE"/>
    <w:pPr>
      <w:spacing w:after="0" w:line="240" w:lineRule="auto"/>
    </w:pPr>
    <w:rPr>
      <w:rFonts w:ascii="Georgia" w:hAnsi="Georgia"/>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023E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82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settings" Target="settings.xml"/><Relationship Id="rId12" Type="http://schemas.openxmlformats.org/officeDocument/2006/relationships/hyperlink" Target="mailto:kenneth.frost@oregonstate.edu" TargetMode="External"/><Relationship Id="rId17" Type="http://schemas.openxmlformats.org/officeDocument/2006/relationships/image" Target="media/image1.jpeg"/><Relationship Id="rId25" Type="http://schemas.microsoft.com/office/2011/relationships/people" Target="peop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cynthia.gleason@wsu.edu" TargetMode="Externa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10" Type="http://schemas.openxmlformats.org/officeDocument/2006/relationships/hyperlink" Target="mailto:d.griffin@wsu.edu" TargetMode="Externa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hyperlink" Target="mailto:paulitz@wsu.edu" TargetMode="External"/><Relationship Id="rId14" Type="http://schemas.microsoft.com/office/2011/relationships/commentsExtended" Target="commentsExtended.xml"/><Relationship Id="rId2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5a8b541-bace-45e5-b228-00a14a4a2df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405498542C8C3489A26ED31B6FB6BC7" ma:contentTypeVersion="15" ma:contentTypeDescription="Create a new document." ma:contentTypeScope="" ma:versionID="fc3e60f88f80957a01941cb97ac88adf">
  <xsd:schema xmlns:xsd="http://www.w3.org/2001/XMLSchema" xmlns:xs="http://www.w3.org/2001/XMLSchema" xmlns:p="http://schemas.microsoft.com/office/2006/metadata/properties" xmlns:ns3="801f6cec-90ea-4220-916e-6af857acad63" xmlns:ns4="75a8b541-bace-45e5-b228-00a14a4a2df8" targetNamespace="http://schemas.microsoft.com/office/2006/metadata/properties" ma:root="true" ma:fieldsID="43c5a950cbd3c55df62933b196cee9cf" ns3:_="" ns4:_="">
    <xsd:import namespace="801f6cec-90ea-4220-916e-6af857acad63"/>
    <xsd:import namespace="75a8b541-bace-45e5-b228-00a14a4a2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OCR"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1f6cec-90ea-4220-916e-6af857acad6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a8b541-bace-45e5-b228-00a14a4a2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B3AEF-6FD4-4B66-8585-EC2BD4C07416}">
  <ds:schemaRefs>
    <ds:schemaRef ds:uri="http://schemas.microsoft.com/sharepoint/v3/contenttype/forms"/>
  </ds:schemaRefs>
</ds:datastoreItem>
</file>

<file path=customXml/itemProps2.xml><?xml version="1.0" encoding="utf-8"?>
<ds:datastoreItem xmlns:ds="http://schemas.openxmlformats.org/officeDocument/2006/customXml" ds:itemID="{A7F862BC-E70C-49FD-B800-B1F8D9F39A45}">
  <ds:schemaRefs>
    <ds:schemaRef ds:uri="http://schemas.microsoft.com/office/2006/metadata/properties"/>
    <ds:schemaRef ds:uri="http://schemas.microsoft.com/office/infopath/2007/PartnerControls"/>
    <ds:schemaRef ds:uri="75a8b541-bace-45e5-b228-00a14a4a2df8"/>
  </ds:schemaRefs>
</ds:datastoreItem>
</file>

<file path=customXml/itemProps3.xml><?xml version="1.0" encoding="utf-8"?>
<ds:datastoreItem xmlns:ds="http://schemas.openxmlformats.org/officeDocument/2006/customXml" ds:itemID="{170A3C3A-DB45-40F6-B9C8-15E3539DC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1f6cec-90ea-4220-916e-6af857acad63"/>
    <ds:schemaRef ds:uri="75a8b541-bace-45e5-b228-00a14a4a2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239CB8-CC6B-4F24-889F-4CC36D15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4420</Words>
  <Characters>25194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C Upadhaya, Sudha</dc:creator>
  <cp:keywords/>
  <dc:description/>
  <cp:lastModifiedBy>Griffin LaHue, Deirdre</cp:lastModifiedBy>
  <cp:revision>7</cp:revision>
  <cp:lastPrinted>2023-02-11T03:19:00Z</cp:lastPrinted>
  <dcterms:created xsi:type="dcterms:W3CDTF">2023-02-13T05:48:00Z</dcterms:created>
  <dcterms:modified xsi:type="dcterms:W3CDTF">2023-02-13T05:52:00Z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0x010100A405498542C8C3489A26ED31B6FB6BC7</vt:lpwstr>
  </property>
</Properties>
</file>